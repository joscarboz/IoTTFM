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0374181"/>
        <w:docPartObj>
          <w:docPartGallery w:val="Cover Pages"/>
          <w:docPartUnique/>
        </w:docPartObj>
      </w:sdtPr>
      <w:sdtEndPr>
        <w:rPr>
          <w:rFonts w:ascii="Times New Roman" w:hAnsi="Times New Roman" w:cs="Times New Roman"/>
        </w:rPr>
      </w:sdtEndPr>
      <w:sdtContent>
        <w:p w14:paraId="2FF71F32" w14:textId="42BC83A3" w:rsidR="00A647DC" w:rsidRDefault="00A647DC">
          <w:r>
            <w:rPr>
              <w:noProof/>
            </w:rPr>
            <mc:AlternateContent>
              <mc:Choice Requires="wpg">
                <w:drawing>
                  <wp:anchor distT="0" distB="0" distL="114300" distR="114300" simplePos="0" relativeHeight="251659264" behindDoc="1" locked="0" layoutInCell="1" allowOverlap="1" wp14:anchorId="36748DF7" wp14:editId="30771D8A">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A6D3F5E" w14:textId="6C712998" w:rsidR="00A647DC" w:rsidRDefault="00A647DC">
                                      <w:pPr>
                                        <w:pStyle w:val="Sinespaciado"/>
                                        <w:spacing w:before="120"/>
                                        <w:jc w:val="center"/>
                                        <w:rPr>
                                          <w:color w:val="FFFFFF" w:themeColor="background1"/>
                                        </w:rPr>
                                      </w:pPr>
                                      <w:r>
                                        <w:rPr>
                                          <w:color w:val="FFFFFF" w:themeColor="background1"/>
                                        </w:rPr>
                                        <w:t>José Luis Caro Bozzino</w:t>
                                      </w:r>
                                    </w:p>
                                  </w:sdtContent>
                                </w:sdt>
                                <w:p w14:paraId="1C24A98E" w14:textId="7E1EFA6F" w:rsidR="00A647DC"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A647DC">
                                        <w:rPr>
                                          <w:caps/>
                                          <w:color w:val="FFFFFF" w:themeColor="background1"/>
                                        </w:rPr>
                                        <w:t>tfm</w:t>
                                      </w:r>
                                    </w:sdtContent>
                                  </w:sdt>
                                  <w:r w:rsidR="00A647DC">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A647DC">
                                        <w:rPr>
                                          <w:color w:val="FFFFFF" w:themeColor="background1"/>
                                        </w:rPr>
                                        <w:t>Master en Ciberseguridad</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442B40FB" w14:textId="183FF6FF" w:rsidR="00A647DC" w:rsidRDefault="00A647DC">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cRIPTOGRAFÍA LIGERA APLICADA A IOT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748DF7"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A6D3F5E" w14:textId="6C712998" w:rsidR="00A647DC" w:rsidRDefault="00A647DC">
                                <w:pPr>
                                  <w:pStyle w:val="Sinespaciado"/>
                                  <w:spacing w:before="120"/>
                                  <w:jc w:val="center"/>
                                  <w:rPr>
                                    <w:color w:val="FFFFFF" w:themeColor="background1"/>
                                  </w:rPr>
                                </w:pPr>
                                <w:r>
                                  <w:rPr>
                                    <w:color w:val="FFFFFF" w:themeColor="background1"/>
                                  </w:rPr>
                                  <w:t>José Luis Caro Bozzino</w:t>
                                </w:r>
                              </w:p>
                            </w:sdtContent>
                          </w:sdt>
                          <w:p w14:paraId="1C24A98E" w14:textId="7E1EFA6F" w:rsidR="00A647DC"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A647DC">
                                  <w:rPr>
                                    <w:caps/>
                                    <w:color w:val="FFFFFF" w:themeColor="background1"/>
                                  </w:rPr>
                                  <w:t>tfm</w:t>
                                </w:r>
                              </w:sdtContent>
                            </w:sdt>
                            <w:r w:rsidR="00A647DC">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A647DC">
                                  <w:rPr>
                                    <w:color w:val="FFFFFF" w:themeColor="background1"/>
                                  </w:rPr>
                                  <w:t>Master en Ciberseguridad</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442B40FB" w14:textId="183FF6FF" w:rsidR="00A647DC" w:rsidRDefault="00A647DC">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cRIPTOGRAFÍA LIGERA APLICADA A IOT</w:t>
                                </w:r>
                              </w:p>
                            </w:sdtContent>
                          </w:sdt>
                        </w:txbxContent>
                      </v:textbox>
                    </v:shape>
                    <w10:wrap anchorx="page" anchory="page"/>
                  </v:group>
                </w:pict>
              </mc:Fallback>
            </mc:AlternateContent>
          </w:r>
        </w:p>
        <w:p w14:paraId="48BE97BC" w14:textId="3E33F11F" w:rsidR="00A647DC" w:rsidRDefault="00A647DC">
          <w:pPr>
            <w:rPr>
              <w:rFonts w:ascii="Times New Roman" w:eastAsiaTheme="majorEastAsia" w:hAnsi="Times New Roman" w:cs="Times New Roman"/>
              <w:color w:val="2F5496" w:themeColor="accent1" w:themeShade="BF"/>
            </w:rPr>
          </w:pPr>
          <w:r>
            <w:rPr>
              <w:rFonts w:ascii="Times New Roman" w:hAnsi="Times New Roman" w:cs="Times New Roman"/>
            </w:rPr>
            <w:br w:type="page"/>
          </w:r>
        </w:p>
      </w:sdtContent>
    </w:sdt>
    <w:p w14:paraId="43684CB9" w14:textId="5D593DE5" w:rsidR="00A84B7C" w:rsidRDefault="00A84B7C" w:rsidP="00CA5297">
      <w:pPr>
        <w:pStyle w:val="Ttulo1"/>
        <w:spacing w:line="360" w:lineRule="auto"/>
        <w:jc w:val="both"/>
        <w:rPr>
          <w:rFonts w:ascii="Times New Roman" w:hAnsi="Times New Roman" w:cs="Times New Roman"/>
          <w:sz w:val="22"/>
          <w:szCs w:val="22"/>
        </w:rPr>
      </w:pPr>
    </w:p>
    <w:p w14:paraId="43A870CE" w14:textId="77777777" w:rsidR="00A84B7C" w:rsidRDefault="00A84B7C">
      <w:pPr>
        <w:rPr>
          <w:rFonts w:ascii="Times New Roman" w:eastAsiaTheme="majorEastAsia" w:hAnsi="Times New Roman" w:cs="Times New Roman"/>
          <w:color w:val="2F5496" w:themeColor="accent1" w:themeShade="BF"/>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541894997"/>
        <w:docPartObj>
          <w:docPartGallery w:val="Table of Contents"/>
          <w:docPartUnique/>
        </w:docPartObj>
      </w:sdtPr>
      <w:sdtEndPr>
        <w:rPr>
          <w:b/>
          <w:bCs/>
        </w:rPr>
      </w:sdtEndPr>
      <w:sdtContent>
        <w:p w14:paraId="16241FE1" w14:textId="38D8038A" w:rsidR="00A84B7C" w:rsidRDefault="00A84B7C">
          <w:pPr>
            <w:pStyle w:val="TtuloTDC"/>
          </w:pPr>
          <w:r>
            <w:t>Contenido</w:t>
          </w:r>
        </w:p>
        <w:p w14:paraId="3EF5412B" w14:textId="00BE2609" w:rsidR="007272A1" w:rsidRDefault="00A84B7C">
          <w:pPr>
            <w:pStyle w:val="TDC1"/>
            <w:tabs>
              <w:tab w:val="left" w:pos="440"/>
              <w:tab w:val="right" w:leader="dot" w:pos="8494"/>
            </w:tabs>
            <w:rPr>
              <w:rFonts w:eastAsiaTheme="minorEastAsia"/>
              <w:noProof/>
              <w:lang w:eastAsia="es-ES"/>
            </w:rPr>
          </w:pPr>
          <w:r w:rsidRPr="006E7AA1">
            <w:rPr>
              <w:rFonts w:ascii="Times New Roman" w:hAnsi="Times New Roman" w:cs="Times New Roman"/>
            </w:rPr>
            <w:fldChar w:fldCharType="begin"/>
          </w:r>
          <w:r w:rsidRPr="006E7AA1">
            <w:rPr>
              <w:rFonts w:ascii="Times New Roman" w:hAnsi="Times New Roman" w:cs="Times New Roman"/>
            </w:rPr>
            <w:instrText xml:space="preserve"> TOC \o "1-3" \h \z \u </w:instrText>
          </w:r>
          <w:r w:rsidRPr="006E7AA1">
            <w:rPr>
              <w:rFonts w:ascii="Times New Roman" w:hAnsi="Times New Roman" w:cs="Times New Roman"/>
            </w:rPr>
            <w:fldChar w:fldCharType="separate"/>
          </w:r>
          <w:hyperlink w:anchor="_Toc109495919" w:history="1">
            <w:r w:rsidR="007272A1" w:rsidRPr="00616457">
              <w:rPr>
                <w:rStyle w:val="Hipervnculo"/>
                <w:rFonts w:ascii="Times New Roman" w:hAnsi="Times New Roman" w:cs="Times New Roman"/>
                <w:noProof/>
              </w:rPr>
              <w:t>1.</w:t>
            </w:r>
            <w:r w:rsidR="007272A1">
              <w:rPr>
                <w:rFonts w:eastAsiaTheme="minorEastAsia"/>
                <w:noProof/>
                <w:lang w:eastAsia="es-ES"/>
              </w:rPr>
              <w:tab/>
            </w:r>
            <w:r w:rsidR="007272A1" w:rsidRPr="00616457">
              <w:rPr>
                <w:rStyle w:val="Hipervnculo"/>
                <w:rFonts w:ascii="Times New Roman" w:hAnsi="Times New Roman" w:cs="Times New Roman"/>
                <w:noProof/>
              </w:rPr>
              <w:t>Resumen</w:t>
            </w:r>
            <w:r w:rsidR="007272A1">
              <w:rPr>
                <w:noProof/>
                <w:webHidden/>
              </w:rPr>
              <w:tab/>
            </w:r>
            <w:r w:rsidR="007272A1">
              <w:rPr>
                <w:noProof/>
                <w:webHidden/>
              </w:rPr>
              <w:fldChar w:fldCharType="begin"/>
            </w:r>
            <w:r w:rsidR="007272A1">
              <w:rPr>
                <w:noProof/>
                <w:webHidden/>
              </w:rPr>
              <w:instrText xml:space="preserve"> PAGEREF _Toc109495919 \h </w:instrText>
            </w:r>
            <w:r w:rsidR="007272A1">
              <w:rPr>
                <w:noProof/>
                <w:webHidden/>
              </w:rPr>
            </w:r>
            <w:r w:rsidR="007272A1">
              <w:rPr>
                <w:noProof/>
                <w:webHidden/>
              </w:rPr>
              <w:fldChar w:fldCharType="separate"/>
            </w:r>
            <w:r w:rsidR="007272A1">
              <w:rPr>
                <w:noProof/>
                <w:webHidden/>
              </w:rPr>
              <w:t>3</w:t>
            </w:r>
            <w:r w:rsidR="007272A1">
              <w:rPr>
                <w:noProof/>
                <w:webHidden/>
              </w:rPr>
              <w:fldChar w:fldCharType="end"/>
            </w:r>
          </w:hyperlink>
        </w:p>
        <w:p w14:paraId="61D1DD72" w14:textId="4EC05EB8" w:rsidR="007272A1" w:rsidRDefault="007272A1">
          <w:pPr>
            <w:pStyle w:val="TDC1"/>
            <w:tabs>
              <w:tab w:val="left" w:pos="440"/>
              <w:tab w:val="right" w:leader="dot" w:pos="8494"/>
            </w:tabs>
            <w:rPr>
              <w:rFonts w:eastAsiaTheme="minorEastAsia"/>
              <w:noProof/>
              <w:lang w:eastAsia="es-ES"/>
            </w:rPr>
          </w:pPr>
          <w:hyperlink w:anchor="_Toc109495920" w:history="1">
            <w:r w:rsidRPr="00616457">
              <w:rPr>
                <w:rStyle w:val="Hipervnculo"/>
                <w:rFonts w:ascii="Times New Roman" w:hAnsi="Times New Roman" w:cs="Times New Roman"/>
                <w:noProof/>
              </w:rPr>
              <w:t>2.</w:t>
            </w:r>
            <w:r>
              <w:rPr>
                <w:rFonts w:eastAsiaTheme="minorEastAsia"/>
                <w:noProof/>
                <w:lang w:eastAsia="es-ES"/>
              </w:rPr>
              <w:tab/>
            </w:r>
            <w:r w:rsidRPr="00616457">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_Toc109495920 \h </w:instrText>
            </w:r>
            <w:r>
              <w:rPr>
                <w:noProof/>
                <w:webHidden/>
              </w:rPr>
            </w:r>
            <w:r>
              <w:rPr>
                <w:noProof/>
                <w:webHidden/>
              </w:rPr>
              <w:fldChar w:fldCharType="separate"/>
            </w:r>
            <w:r>
              <w:rPr>
                <w:noProof/>
                <w:webHidden/>
              </w:rPr>
              <w:t>4</w:t>
            </w:r>
            <w:r>
              <w:rPr>
                <w:noProof/>
                <w:webHidden/>
              </w:rPr>
              <w:fldChar w:fldCharType="end"/>
            </w:r>
          </w:hyperlink>
        </w:p>
        <w:p w14:paraId="4B293B8D" w14:textId="737F4A11" w:rsidR="007272A1" w:rsidRDefault="007272A1">
          <w:pPr>
            <w:pStyle w:val="TDC1"/>
            <w:tabs>
              <w:tab w:val="left" w:pos="440"/>
              <w:tab w:val="right" w:leader="dot" w:pos="8494"/>
            </w:tabs>
            <w:rPr>
              <w:rFonts w:eastAsiaTheme="minorEastAsia"/>
              <w:noProof/>
              <w:lang w:eastAsia="es-ES"/>
            </w:rPr>
          </w:pPr>
          <w:hyperlink w:anchor="_Toc109495921" w:history="1">
            <w:r w:rsidRPr="00616457">
              <w:rPr>
                <w:rStyle w:val="Hipervnculo"/>
                <w:rFonts w:ascii="Times New Roman" w:hAnsi="Times New Roman" w:cs="Times New Roman"/>
                <w:noProof/>
              </w:rPr>
              <w:t>3.</w:t>
            </w:r>
            <w:r>
              <w:rPr>
                <w:rFonts w:eastAsiaTheme="minorEastAsia"/>
                <w:noProof/>
                <w:lang w:eastAsia="es-ES"/>
              </w:rPr>
              <w:tab/>
            </w:r>
            <w:r w:rsidRPr="00616457">
              <w:rPr>
                <w:rStyle w:val="Hipervnculo"/>
                <w:rFonts w:ascii="Times New Roman" w:hAnsi="Times New Roman" w:cs="Times New Roman"/>
                <w:noProof/>
              </w:rPr>
              <w:t>Incidentes destacados</w:t>
            </w:r>
            <w:r>
              <w:rPr>
                <w:noProof/>
                <w:webHidden/>
              </w:rPr>
              <w:tab/>
            </w:r>
            <w:r>
              <w:rPr>
                <w:noProof/>
                <w:webHidden/>
              </w:rPr>
              <w:fldChar w:fldCharType="begin"/>
            </w:r>
            <w:r>
              <w:rPr>
                <w:noProof/>
                <w:webHidden/>
              </w:rPr>
              <w:instrText xml:space="preserve"> PAGEREF _Toc109495921 \h </w:instrText>
            </w:r>
            <w:r>
              <w:rPr>
                <w:noProof/>
                <w:webHidden/>
              </w:rPr>
            </w:r>
            <w:r>
              <w:rPr>
                <w:noProof/>
                <w:webHidden/>
              </w:rPr>
              <w:fldChar w:fldCharType="separate"/>
            </w:r>
            <w:r>
              <w:rPr>
                <w:noProof/>
                <w:webHidden/>
              </w:rPr>
              <w:t>8</w:t>
            </w:r>
            <w:r>
              <w:rPr>
                <w:noProof/>
                <w:webHidden/>
              </w:rPr>
              <w:fldChar w:fldCharType="end"/>
            </w:r>
          </w:hyperlink>
        </w:p>
        <w:p w14:paraId="07DE6199" w14:textId="18FD6060" w:rsidR="007272A1" w:rsidRDefault="007272A1">
          <w:pPr>
            <w:pStyle w:val="TDC2"/>
            <w:tabs>
              <w:tab w:val="right" w:leader="dot" w:pos="8494"/>
            </w:tabs>
            <w:rPr>
              <w:rFonts w:eastAsiaTheme="minorEastAsia"/>
              <w:noProof/>
              <w:lang w:eastAsia="es-ES"/>
            </w:rPr>
          </w:pPr>
          <w:hyperlink w:anchor="_Toc109495922" w:history="1">
            <w:r w:rsidRPr="00616457">
              <w:rPr>
                <w:rStyle w:val="Hipervnculo"/>
                <w:rFonts w:ascii="Times New Roman" w:hAnsi="Times New Roman" w:cs="Times New Roman"/>
                <w:noProof/>
              </w:rPr>
              <w:t>3.1 Botnet Mirai</w:t>
            </w:r>
            <w:r>
              <w:rPr>
                <w:noProof/>
                <w:webHidden/>
              </w:rPr>
              <w:tab/>
            </w:r>
            <w:r>
              <w:rPr>
                <w:noProof/>
                <w:webHidden/>
              </w:rPr>
              <w:fldChar w:fldCharType="begin"/>
            </w:r>
            <w:r>
              <w:rPr>
                <w:noProof/>
                <w:webHidden/>
              </w:rPr>
              <w:instrText xml:space="preserve"> PAGEREF _Toc109495922 \h </w:instrText>
            </w:r>
            <w:r>
              <w:rPr>
                <w:noProof/>
                <w:webHidden/>
              </w:rPr>
            </w:r>
            <w:r>
              <w:rPr>
                <w:noProof/>
                <w:webHidden/>
              </w:rPr>
              <w:fldChar w:fldCharType="separate"/>
            </w:r>
            <w:r>
              <w:rPr>
                <w:noProof/>
                <w:webHidden/>
              </w:rPr>
              <w:t>8</w:t>
            </w:r>
            <w:r>
              <w:rPr>
                <w:noProof/>
                <w:webHidden/>
              </w:rPr>
              <w:fldChar w:fldCharType="end"/>
            </w:r>
          </w:hyperlink>
        </w:p>
        <w:p w14:paraId="7952E818" w14:textId="4A6710F3" w:rsidR="007272A1" w:rsidRDefault="007272A1">
          <w:pPr>
            <w:pStyle w:val="TDC2"/>
            <w:tabs>
              <w:tab w:val="left" w:pos="880"/>
              <w:tab w:val="right" w:leader="dot" w:pos="8494"/>
            </w:tabs>
            <w:rPr>
              <w:rFonts w:eastAsiaTheme="minorEastAsia"/>
              <w:noProof/>
              <w:lang w:eastAsia="es-ES"/>
            </w:rPr>
          </w:pPr>
          <w:hyperlink w:anchor="_Toc109495923" w:history="1">
            <w:r w:rsidRPr="00616457">
              <w:rPr>
                <w:rStyle w:val="Hipervnculo"/>
                <w:rFonts w:ascii="Times New Roman" w:hAnsi="Times New Roman" w:cs="Times New Roman"/>
                <w:noProof/>
              </w:rPr>
              <w:t>3.2</w:t>
            </w:r>
            <w:r>
              <w:rPr>
                <w:rFonts w:eastAsiaTheme="minorEastAsia"/>
                <w:noProof/>
                <w:lang w:eastAsia="es-ES"/>
              </w:rPr>
              <w:tab/>
            </w:r>
            <w:r w:rsidRPr="00616457">
              <w:rPr>
                <w:rStyle w:val="Hipervnculo"/>
                <w:rFonts w:ascii="Times New Roman" w:hAnsi="Times New Roman" w:cs="Times New Roman"/>
                <w:noProof/>
              </w:rPr>
              <w:t>Ataque a coches Jeep</w:t>
            </w:r>
            <w:r>
              <w:rPr>
                <w:noProof/>
                <w:webHidden/>
              </w:rPr>
              <w:tab/>
            </w:r>
            <w:r>
              <w:rPr>
                <w:noProof/>
                <w:webHidden/>
              </w:rPr>
              <w:fldChar w:fldCharType="begin"/>
            </w:r>
            <w:r>
              <w:rPr>
                <w:noProof/>
                <w:webHidden/>
              </w:rPr>
              <w:instrText xml:space="preserve"> PAGEREF _Toc109495923 \h </w:instrText>
            </w:r>
            <w:r>
              <w:rPr>
                <w:noProof/>
                <w:webHidden/>
              </w:rPr>
            </w:r>
            <w:r>
              <w:rPr>
                <w:noProof/>
                <w:webHidden/>
              </w:rPr>
              <w:fldChar w:fldCharType="separate"/>
            </w:r>
            <w:r>
              <w:rPr>
                <w:noProof/>
                <w:webHidden/>
              </w:rPr>
              <w:t>9</w:t>
            </w:r>
            <w:r>
              <w:rPr>
                <w:noProof/>
                <w:webHidden/>
              </w:rPr>
              <w:fldChar w:fldCharType="end"/>
            </w:r>
          </w:hyperlink>
        </w:p>
        <w:p w14:paraId="7C9EE5CA" w14:textId="3F06C658" w:rsidR="007272A1" w:rsidRDefault="007272A1">
          <w:pPr>
            <w:pStyle w:val="TDC2"/>
            <w:tabs>
              <w:tab w:val="left" w:pos="880"/>
              <w:tab w:val="right" w:leader="dot" w:pos="8494"/>
            </w:tabs>
            <w:rPr>
              <w:rFonts w:eastAsiaTheme="minorEastAsia"/>
              <w:noProof/>
              <w:lang w:eastAsia="es-ES"/>
            </w:rPr>
          </w:pPr>
          <w:hyperlink w:anchor="_Toc109495924" w:history="1">
            <w:r w:rsidRPr="00616457">
              <w:rPr>
                <w:rStyle w:val="Hipervnculo"/>
                <w:rFonts w:ascii="Times New Roman" w:hAnsi="Times New Roman" w:cs="Times New Roman"/>
                <w:noProof/>
              </w:rPr>
              <w:t>3.3</w:t>
            </w:r>
            <w:r>
              <w:rPr>
                <w:rFonts w:eastAsiaTheme="minorEastAsia"/>
                <w:noProof/>
                <w:lang w:eastAsia="es-ES"/>
              </w:rPr>
              <w:tab/>
            </w:r>
            <w:r w:rsidRPr="00616457">
              <w:rPr>
                <w:rStyle w:val="Hipervnculo"/>
                <w:rFonts w:ascii="Times New Roman" w:hAnsi="Times New Roman" w:cs="Times New Roman"/>
                <w:noProof/>
              </w:rPr>
              <w:t>Vulnerabilidades en los monitores de frecuencia cardiaca para bebés Owlet</w:t>
            </w:r>
            <w:r>
              <w:rPr>
                <w:noProof/>
                <w:webHidden/>
              </w:rPr>
              <w:tab/>
            </w:r>
            <w:r>
              <w:rPr>
                <w:noProof/>
                <w:webHidden/>
              </w:rPr>
              <w:fldChar w:fldCharType="begin"/>
            </w:r>
            <w:r>
              <w:rPr>
                <w:noProof/>
                <w:webHidden/>
              </w:rPr>
              <w:instrText xml:space="preserve"> PAGEREF _Toc109495924 \h </w:instrText>
            </w:r>
            <w:r>
              <w:rPr>
                <w:noProof/>
                <w:webHidden/>
              </w:rPr>
            </w:r>
            <w:r>
              <w:rPr>
                <w:noProof/>
                <w:webHidden/>
              </w:rPr>
              <w:fldChar w:fldCharType="separate"/>
            </w:r>
            <w:r>
              <w:rPr>
                <w:noProof/>
                <w:webHidden/>
              </w:rPr>
              <w:t>11</w:t>
            </w:r>
            <w:r>
              <w:rPr>
                <w:noProof/>
                <w:webHidden/>
              </w:rPr>
              <w:fldChar w:fldCharType="end"/>
            </w:r>
          </w:hyperlink>
        </w:p>
        <w:p w14:paraId="76E266FF" w14:textId="0873867E" w:rsidR="007272A1" w:rsidRDefault="007272A1">
          <w:pPr>
            <w:pStyle w:val="TDC1"/>
            <w:tabs>
              <w:tab w:val="left" w:pos="440"/>
              <w:tab w:val="right" w:leader="dot" w:pos="8494"/>
            </w:tabs>
            <w:rPr>
              <w:rFonts w:eastAsiaTheme="minorEastAsia"/>
              <w:noProof/>
              <w:lang w:eastAsia="es-ES"/>
            </w:rPr>
          </w:pPr>
          <w:hyperlink w:anchor="_Toc109495925" w:history="1">
            <w:r w:rsidRPr="00616457">
              <w:rPr>
                <w:rStyle w:val="Hipervnculo"/>
                <w:rFonts w:ascii="Times New Roman" w:hAnsi="Times New Roman" w:cs="Times New Roman"/>
                <w:noProof/>
              </w:rPr>
              <w:t>4.</w:t>
            </w:r>
            <w:r>
              <w:rPr>
                <w:rFonts w:eastAsiaTheme="minorEastAsia"/>
                <w:noProof/>
                <w:lang w:eastAsia="es-ES"/>
              </w:rPr>
              <w:tab/>
            </w:r>
            <w:r w:rsidRPr="00616457">
              <w:rPr>
                <w:rStyle w:val="Hipervnculo"/>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_Toc109495925 \h </w:instrText>
            </w:r>
            <w:r>
              <w:rPr>
                <w:noProof/>
                <w:webHidden/>
              </w:rPr>
            </w:r>
            <w:r>
              <w:rPr>
                <w:noProof/>
                <w:webHidden/>
              </w:rPr>
              <w:fldChar w:fldCharType="separate"/>
            </w:r>
            <w:r>
              <w:rPr>
                <w:noProof/>
                <w:webHidden/>
              </w:rPr>
              <w:t>13</w:t>
            </w:r>
            <w:r>
              <w:rPr>
                <w:noProof/>
                <w:webHidden/>
              </w:rPr>
              <w:fldChar w:fldCharType="end"/>
            </w:r>
          </w:hyperlink>
        </w:p>
        <w:p w14:paraId="66964523" w14:textId="0F63737C" w:rsidR="007272A1" w:rsidRDefault="007272A1">
          <w:pPr>
            <w:pStyle w:val="TDC2"/>
            <w:tabs>
              <w:tab w:val="right" w:leader="dot" w:pos="8494"/>
            </w:tabs>
            <w:rPr>
              <w:rFonts w:eastAsiaTheme="minorEastAsia"/>
              <w:noProof/>
              <w:lang w:eastAsia="es-ES"/>
            </w:rPr>
          </w:pPr>
          <w:hyperlink w:anchor="_Toc109495926" w:history="1">
            <w:r w:rsidRPr="00616457">
              <w:rPr>
                <w:rStyle w:val="Hipervnculo"/>
                <w:rFonts w:ascii="Times New Roman" w:hAnsi="Times New Roman" w:cs="Times New Roman"/>
                <w:noProof/>
              </w:rPr>
              <w:t>4.1 Cifrado en bloque</w:t>
            </w:r>
            <w:r>
              <w:rPr>
                <w:noProof/>
                <w:webHidden/>
              </w:rPr>
              <w:tab/>
            </w:r>
            <w:r>
              <w:rPr>
                <w:noProof/>
                <w:webHidden/>
              </w:rPr>
              <w:fldChar w:fldCharType="begin"/>
            </w:r>
            <w:r>
              <w:rPr>
                <w:noProof/>
                <w:webHidden/>
              </w:rPr>
              <w:instrText xml:space="preserve"> PAGEREF _Toc109495926 \h </w:instrText>
            </w:r>
            <w:r>
              <w:rPr>
                <w:noProof/>
                <w:webHidden/>
              </w:rPr>
            </w:r>
            <w:r>
              <w:rPr>
                <w:noProof/>
                <w:webHidden/>
              </w:rPr>
              <w:fldChar w:fldCharType="separate"/>
            </w:r>
            <w:r>
              <w:rPr>
                <w:noProof/>
                <w:webHidden/>
              </w:rPr>
              <w:t>14</w:t>
            </w:r>
            <w:r>
              <w:rPr>
                <w:noProof/>
                <w:webHidden/>
              </w:rPr>
              <w:fldChar w:fldCharType="end"/>
            </w:r>
          </w:hyperlink>
        </w:p>
        <w:p w14:paraId="2DE73D56" w14:textId="67B47EA7" w:rsidR="007272A1" w:rsidRDefault="007272A1">
          <w:pPr>
            <w:pStyle w:val="TDC3"/>
            <w:tabs>
              <w:tab w:val="right" w:leader="dot" w:pos="8494"/>
            </w:tabs>
            <w:rPr>
              <w:rFonts w:eastAsiaTheme="minorEastAsia"/>
              <w:noProof/>
              <w:lang w:eastAsia="es-ES"/>
            </w:rPr>
          </w:pPr>
          <w:hyperlink w:anchor="_Toc109495927" w:history="1">
            <w:r w:rsidRPr="00616457">
              <w:rPr>
                <w:rStyle w:val="Hipervnculo"/>
                <w:rFonts w:ascii="Times New Roman" w:hAnsi="Times New Roman" w:cs="Times New Roman"/>
                <w:noProof/>
              </w:rPr>
              <w:t>4.1.1 Present</w:t>
            </w:r>
            <w:r>
              <w:rPr>
                <w:noProof/>
                <w:webHidden/>
              </w:rPr>
              <w:tab/>
            </w:r>
            <w:r>
              <w:rPr>
                <w:noProof/>
                <w:webHidden/>
              </w:rPr>
              <w:fldChar w:fldCharType="begin"/>
            </w:r>
            <w:r>
              <w:rPr>
                <w:noProof/>
                <w:webHidden/>
              </w:rPr>
              <w:instrText xml:space="preserve"> PAGEREF _Toc109495927 \h </w:instrText>
            </w:r>
            <w:r>
              <w:rPr>
                <w:noProof/>
                <w:webHidden/>
              </w:rPr>
            </w:r>
            <w:r>
              <w:rPr>
                <w:noProof/>
                <w:webHidden/>
              </w:rPr>
              <w:fldChar w:fldCharType="separate"/>
            </w:r>
            <w:r>
              <w:rPr>
                <w:noProof/>
                <w:webHidden/>
              </w:rPr>
              <w:t>15</w:t>
            </w:r>
            <w:r>
              <w:rPr>
                <w:noProof/>
                <w:webHidden/>
              </w:rPr>
              <w:fldChar w:fldCharType="end"/>
            </w:r>
          </w:hyperlink>
        </w:p>
        <w:p w14:paraId="1B28DC1E" w14:textId="492440C6" w:rsidR="007272A1" w:rsidRDefault="007272A1">
          <w:pPr>
            <w:pStyle w:val="TDC3"/>
            <w:tabs>
              <w:tab w:val="right" w:leader="dot" w:pos="8494"/>
            </w:tabs>
            <w:rPr>
              <w:rFonts w:eastAsiaTheme="minorEastAsia"/>
              <w:noProof/>
              <w:lang w:eastAsia="es-ES"/>
            </w:rPr>
          </w:pPr>
          <w:hyperlink w:anchor="_Toc109495928" w:history="1">
            <w:r w:rsidRPr="00616457">
              <w:rPr>
                <w:rStyle w:val="Hipervnculo"/>
                <w:rFonts w:ascii="Times New Roman" w:hAnsi="Times New Roman" w:cs="Times New Roman"/>
                <w:noProof/>
              </w:rPr>
              <w:t>4.1.2 SIMON</w:t>
            </w:r>
            <w:r>
              <w:rPr>
                <w:noProof/>
                <w:webHidden/>
              </w:rPr>
              <w:tab/>
            </w:r>
            <w:r>
              <w:rPr>
                <w:noProof/>
                <w:webHidden/>
              </w:rPr>
              <w:fldChar w:fldCharType="begin"/>
            </w:r>
            <w:r>
              <w:rPr>
                <w:noProof/>
                <w:webHidden/>
              </w:rPr>
              <w:instrText xml:space="preserve"> PAGEREF _Toc109495928 \h </w:instrText>
            </w:r>
            <w:r>
              <w:rPr>
                <w:noProof/>
                <w:webHidden/>
              </w:rPr>
            </w:r>
            <w:r>
              <w:rPr>
                <w:noProof/>
                <w:webHidden/>
              </w:rPr>
              <w:fldChar w:fldCharType="separate"/>
            </w:r>
            <w:r>
              <w:rPr>
                <w:noProof/>
                <w:webHidden/>
              </w:rPr>
              <w:t>15</w:t>
            </w:r>
            <w:r>
              <w:rPr>
                <w:noProof/>
                <w:webHidden/>
              </w:rPr>
              <w:fldChar w:fldCharType="end"/>
            </w:r>
          </w:hyperlink>
        </w:p>
        <w:p w14:paraId="09913681" w14:textId="3BBA5519" w:rsidR="007272A1" w:rsidRDefault="007272A1">
          <w:pPr>
            <w:pStyle w:val="TDC3"/>
            <w:tabs>
              <w:tab w:val="right" w:leader="dot" w:pos="8494"/>
            </w:tabs>
            <w:rPr>
              <w:rFonts w:eastAsiaTheme="minorEastAsia"/>
              <w:noProof/>
              <w:lang w:eastAsia="es-ES"/>
            </w:rPr>
          </w:pPr>
          <w:hyperlink w:anchor="_Toc109495929" w:history="1">
            <w:r w:rsidRPr="00616457">
              <w:rPr>
                <w:rStyle w:val="Hipervnculo"/>
                <w:rFonts w:ascii="Times New Roman" w:hAnsi="Times New Roman" w:cs="Times New Roman"/>
                <w:noProof/>
              </w:rPr>
              <w:t>4.1.3 SPECK</w:t>
            </w:r>
            <w:r>
              <w:rPr>
                <w:noProof/>
                <w:webHidden/>
              </w:rPr>
              <w:tab/>
            </w:r>
            <w:r>
              <w:rPr>
                <w:noProof/>
                <w:webHidden/>
              </w:rPr>
              <w:fldChar w:fldCharType="begin"/>
            </w:r>
            <w:r>
              <w:rPr>
                <w:noProof/>
                <w:webHidden/>
              </w:rPr>
              <w:instrText xml:space="preserve"> PAGEREF _Toc109495929 \h </w:instrText>
            </w:r>
            <w:r>
              <w:rPr>
                <w:noProof/>
                <w:webHidden/>
              </w:rPr>
            </w:r>
            <w:r>
              <w:rPr>
                <w:noProof/>
                <w:webHidden/>
              </w:rPr>
              <w:fldChar w:fldCharType="separate"/>
            </w:r>
            <w:r>
              <w:rPr>
                <w:noProof/>
                <w:webHidden/>
              </w:rPr>
              <w:t>16</w:t>
            </w:r>
            <w:r>
              <w:rPr>
                <w:noProof/>
                <w:webHidden/>
              </w:rPr>
              <w:fldChar w:fldCharType="end"/>
            </w:r>
          </w:hyperlink>
        </w:p>
        <w:p w14:paraId="22E4B0E8" w14:textId="48595E75" w:rsidR="007272A1" w:rsidRDefault="007272A1">
          <w:pPr>
            <w:pStyle w:val="TDC2"/>
            <w:tabs>
              <w:tab w:val="right" w:leader="dot" w:pos="8494"/>
            </w:tabs>
            <w:rPr>
              <w:rFonts w:eastAsiaTheme="minorEastAsia"/>
              <w:noProof/>
              <w:lang w:eastAsia="es-ES"/>
            </w:rPr>
          </w:pPr>
          <w:hyperlink w:anchor="_Toc109495930" w:history="1">
            <w:r w:rsidRPr="00616457">
              <w:rPr>
                <w:rStyle w:val="Hipervnculo"/>
                <w:rFonts w:ascii="Times New Roman" w:hAnsi="Times New Roman" w:cs="Times New Roman"/>
                <w:noProof/>
              </w:rPr>
              <w:t>4.2 Funciones Hash</w:t>
            </w:r>
            <w:r>
              <w:rPr>
                <w:noProof/>
                <w:webHidden/>
              </w:rPr>
              <w:tab/>
            </w:r>
            <w:r>
              <w:rPr>
                <w:noProof/>
                <w:webHidden/>
              </w:rPr>
              <w:fldChar w:fldCharType="begin"/>
            </w:r>
            <w:r>
              <w:rPr>
                <w:noProof/>
                <w:webHidden/>
              </w:rPr>
              <w:instrText xml:space="preserve"> PAGEREF _Toc109495930 \h </w:instrText>
            </w:r>
            <w:r>
              <w:rPr>
                <w:noProof/>
                <w:webHidden/>
              </w:rPr>
            </w:r>
            <w:r>
              <w:rPr>
                <w:noProof/>
                <w:webHidden/>
              </w:rPr>
              <w:fldChar w:fldCharType="separate"/>
            </w:r>
            <w:r>
              <w:rPr>
                <w:noProof/>
                <w:webHidden/>
              </w:rPr>
              <w:t>18</w:t>
            </w:r>
            <w:r>
              <w:rPr>
                <w:noProof/>
                <w:webHidden/>
              </w:rPr>
              <w:fldChar w:fldCharType="end"/>
            </w:r>
          </w:hyperlink>
        </w:p>
        <w:p w14:paraId="3A63770B" w14:textId="62856689" w:rsidR="007272A1" w:rsidRDefault="007272A1">
          <w:pPr>
            <w:pStyle w:val="TDC3"/>
            <w:tabs>
              <w:tab w:val="right" w:leader="dot" w:pos="8494"/>
            </w:tabs>
            <w:rPr>
              <w:rFonts w:eastAsiaTheme="minorEastAsia"/>
              <w:noProof/>
              <w:lang w:eastAsia="es-ES"/>
            </w:rPr>
          </w:pPr>
          <w:hyperlink w:anchor="_Toc109495931" w:history="1">
            <w:r w:rsidRPr="00616457">
              <w:rPr>
                <w:rStyle w:val="Hipervnculo"/>
                <w:rFonts w:ascii="Times New Roman" w:hAnsi="Times New Roman" w:cs="Times New Roman"/>
                <w:noProof/>
              </w:rPr>
              <w:t>4.2.1 PHOTON</w:t>
            </w:r>
            <w:r>
              <w:rPr>
                <w:noProof/>
                <w:webHidden/>
              </w:rPr>
              <w:tab/>
            </w:r>
            <w:r>
              <w:rPr>
                <w:noProof/>
                <w:webHidden/>
              </w:rPr>
              <w:fldChar w:fldCharType="begin"/>
            </w:r>
            <w:r>
              <w:rPr>
                <w:noProof/>
                <w:webHidden/>
              </w:rPr>
              <w:instrText xml:space="preserve"> PAGEREF _Toc109495931 \h </w:instrText>
            </w:r>
            <w:r>
              <w:rPr>
                <w:noProof/>
                <w:webHidden/>
              </w:rPr>
            </w:r>
            <w:r>
              <w:rPr>
                <w:noProof/>
                <w:webHidden/>
              </w:rPr>
              <w:fldChar w:fldCharType="separate"/>
            </w:r>
            <w:r>
              <w:rPr>
                <w:noProof/>
                <w:webHidden/>
              </w:rPr>
              <w:t>18</w:t>
            </w:r>
            <w:r>
              <w:rPr>
                <w:noProof/>
                <w:webHidden/>
              </w:rPr>
              <w:fldChar w:fldCharType="end"/>
            </w:r>
          </w:hyperlink>
        </w:p>
        <w:p w14:paraId="14DAB4C5" w14:textId="5E112A2F" w:rsidR="007272A1" w:rsidRDefault="007272A1">
          <w:pPr>
            <w:pStyle w:val="TDC3"/>
            <w:tabs>
              <w:tab w:val="right" w:leader="dot" w:pos="8494"/>
            </w:tabs>
            <w:rPr>
              <w:rFonts w:eastAsiaTheme="minorEastAsia"/>
              <w:noProof/>
              <w:lang w:eastAsia="es-ES"/>
            </w:rPr>
          </w:pPr>
          <w:hyperlink w:anchor="_Toc109495932" w:history="1">
            <w:r w:rsidRPr="00616457">
              <w:rPr>
                <w:rStyle w:val="Hipervnculo"/>
                <w:rFonts w:ascii="Times New Roman" w:hAnsi="Times New Roman" w:cs="Times New Roman"/>
                <w:noProof/>
              </w:rPr>
              <w:t>4.2.2 QUARK</w:t>
            </w:r>
            <w:r>
              <w:rPr>
                <w:noProof/>
                <w:webHidden/>
              </w:rPr>
              <w:tab/>
            </w:r>
            <w:r>
              <w:rPr>
                <w:noProof/>
                <w:webHidden/>
              </w:rPr>
              <w:fldChar w:fldCharType="begin"/>
            </w:r>
            <w:r>
              <w:rPr>
                <w:noProof/>
                <w:webHidden/>
              </w:rPr>
              <w:instrText xml:space="preserve"> PAGEREF _Toc109495932 \h </w:instrText>
            </w:r>
            <w:r>
              <w:rPr>
                <w:noProof/>
                <w:webHidden/>
              </w:rPr>
            </w:r>
            <w:r>
              <w:rPr>
                <w:noProof/>
                <w:webHidden/>
              </w:rPr>
              <w:fldChar w:fldCharType="separate"/>
            </w:r>
            <w:r>
              <w:rPr>
                <w:noProof/>
                <w:webHidden/>
              </w:rPr>
              <w:t>19</w:t>
            </w:r>
            <w:r>
              <w:rPr>
                <w:noProof/>
                <w:webHidden/>
              </w:rPr>
              <w:fldChar w:fldCharType="end"/>
            </w:r>
          </w:hyperlink>
        </w:p>
        <w:p w14:paraId="25559FE4" w14:textId="4536143A" w:rsidR="007272A1" w:rsidRDefault="007272A1">
          <w:pPr>
            <w:pStyle w:val="TDC2"/>
            <w:tabs>
              <w:tab w:val="right" w:leader="dot" w:pos="8494"/>
            </w:tabs>
            <w:rPr>
              <w:rFonts w:eastAsiaTheme="minorEastAsia"/>
              <w:noProof/>
              <w:lang w:eastAsia="es-ES"/>
            </w:rPr>
          </w:pPr>
          <w:hyperlink w:anchor="_Toc109495933" w:history="1">
            <w:r w:rsidRPr="00616457">
              <w:rPr>
                <w:rStyle w:val="Hipervnculo"/>
                <w:rFonts w:ascii="Times New Roman" w:hAnsi="Times New Roman" w:cs="Times New Roman"/>
                <w:noProof/>
              </w:rPr>
              <w:t>4.3 Cifrado en flujo</w:t>
            </w:r>
            <w:r>
              <w:rPr>
                <w:noProof/>
                <w:webHidden/>
              </w:rPr>
              <w:tab/>
            </w:r>
            <w:r>
              <w:rPr>
                <w:noProof/>
                <w:webHidden/>
              </w:rPr>
              <w:fldChar w:fldCharType="begin"/>
            </w:r>
            <w:r>
              <w:rPr>
                <w:noProof/>
                <w:webHidden/>
              </w:rPr>
              <w:instrText xml:space="preserve"> PAGEREF _Toc109495933 \h </w:instrText>
            </w:r>
            <w:r>
              <w:rPr>
                <w:noProof/>
                <w:webHidden/>
              </w:rPr>
            </w:r>
            <w:r>
              <w:rPr>
                <w:noProof/>
                <w:webHidden/>
              </w:rPr>
              <w:fldChar w:fldCharType="separate"/>
            </w:r>
            <w:r>
              <w:rPr>
                <w:noProof/>
                <w:webHidden/>
              </w:rPr>
              <w:t>19</w:t>
            </w:r>
            <w:r>
              <w:rPr>
                <w:noProof/>
                <w:webHidden/>
              </w:rPr>
              <w:fldChar w:fldCharType="end"/>
            </w:r>
          </w:hyperlink>
        </w:p>
        <w:p w14:paraId="60E3BBC0" w14:textId="56C3BAC7" w:rsidR="007272A1" w:rsidRDefault="007272A1">
          <w:pPr>
            <w:pStyle w:val="TDC3"/>
            <w:tabs>
              <w:tab w:val="right" w:leader="dot" w:pos="8494"/>
            </w:tabs>
            <w:rPr>
              <w:rFonts w:eastAsiaTheme="minorEastAsia"/>
              <w:noProof/>
              <w:lang w:eastAsia="es-ES"/>
            </w:rPr>
          </w:pPr>
          <w:hyperlink w:anchor="_Toc109495934" w:history="1">
            <w:r w:rsidRPr="00616457">
              <w:rPr>
                <w:rStyle w:val="Hipervnculo"/>
                <w:rFonts w:ascii="Times New Roman" w:hAnsi="Times New Roman" w:cs="Times New Roman"/>
                <w:noProof/>
              </w:rPr>
              <w:t>4.3.1 Grain</w:t>
            </w:r>
            <w:r>
              <w:rPr>
                <w:noProof/>
                <w:webHidden/>
              </w:rPr>
              <w:tab/>
            </w:r>
            <w:r>
              <w:rPr>
                <w:noProof/>
                <w:webHidden/>
              </w:rPr>
              <w:fldChar w:fldCharType="begin"/>
            </w:r>
            <w:r>
              <w:rPr>
                <w:noProof/>
                <w:webHidden/>
              </w:rPr>
              <w:instrText xml:space="preserve"> PAGEREF _Toc109495934 \h </w:instrText>
            </w:r>
            <w:r>
              <w:rPr>
                <w:noProof/>
                <w:webHidden/>
              </w:rPr>
            </w:r>
            <w:r>
              <w:rPr>
                <w:noProof/>
                <w:webHidden/>
              </w:rPr>
              <w:fldChar w:fldCharType="separate"/>
            </w:r>
            <w:r>
              <w:rPr>
                <w:noProof/>
                <w:webHidden/>
              </w:rPr>
              <w:t>20</w:t>
            </w:r>
            <w:r>
              <w:rPr>
                <w:noProof/>
                <w:webHidden/>
              </w:rPr>
              <w:fldChar w:fldCharType="end"/>
            </w:r>
          </w:hyperlink>
        </w:p>
        <w:p w14:paraId="1BA6B15C" w14:textId="379D530E" w:rsidR="007272A1" w:rsidRDefault="007272A1">
          <w:pPr>
            <w:pStyle w:val="TDC3"/>
            <w:tabs>
              <w:tab w:val="right" w:leader="dot" w:pos="8494"/>
            </w:tabs>
            <w:rPr>
              <w:rFonts w:eastAsiaTheme="minorEastAsia"/>
              <w:noProof/>
              <w:lang w:eastAsia="es-ES"/>
            </w:rPr>
          </w:pPr>
          <w:hyperlink w:anchor="_Toc109495935" w:history="1">
            <w:r w:rsidRPr="00616457">
              <w:rPr>
                <w:rStyle w:val="Hipervnculo"/>
                <w:rFonts w:ascii="Times New Roman" w:hAnsi="Times New Roman" w:cs="Times New Roman"/>
                <w:noProof/>
              </w:rPr>
              <w:t>3.3.2 Trivium</w:t>
            </w:r>
            <w:r>
              <w:rPr>
                <w:noProof/>
                <w:webHidden/>
              </w:rPr>
              <w:tab/>
            </w:r>
            <w:r>
              <w:rPr>
                <w:noProof/>
                <w:webHidden/>
              </w:rPr>
              <w:fldChar w:fldCharType="begin"/>
            </w:r>
            <w:r>
              <w:rPr>
                <w:noProof/>
                <w:webHidden/>
              </w:rPr>
              <w:instrText xml:space="preserve"> PAGEREF _Toc109495935 \h </w:instrText>
            </w:r>
            <w:r>
              <w:rPr>
                <w:noProof/>
                <w:webHidden/>
              </w:rPr>
            </w:r>
            <w:r>
              <w:rPr>
                <w:noProof/>
                <w:webHidden/>
              </w:rPr>
              <w:fldChar w:fldCharType="separate"/>
            </w:r>
            <w:r>
              <w:rPr>
                <w:noProof/>
                <w:webHidden/>
              </w:rPr>
              <w:t>20</w:t>
            </w:r>
            <w:r>
              <w:rPr>
                <w:noProof/>
                <w:webHidden/>
              </w:rPr>
              <w:fldChar w:fldCharType="end"/>
            </w:r>
          </w:hyperlink>
        </w:p>
        <w:p w14:paraId="64EECC85" w14:textId="64EA2FAF" w:rsidR="007272A1" w:rsidRDefault="007272A1">
          <w:pPr>
            <w:pStyle w:val="TDC3"/>
            <w:tabs>
              <w:tab w:val="right" w:leader="dot" w:pos="8494"/>
            </w:tabs>
            <w:rPr>
              <w:rFonts w:eastAsiaTheme="minorEastAsia"/>
              <w:noProof/>
              <w:lang w:eastAsia="es-ES"/>
            </w:rPr>
          </w:pPr>
          <w:hyperlink w:anchor="_Toc109495936" w:history="1">
            <w:r w:rsidRPr="00616457">
              <w:rPr>
                <w:rStyle w:val="Hipervnculo"/>
                <w:rFonts w:ascii="Times New Roman" w:hAnsi="Times New Roman" w:cs="Times New Roman"/>
                <w:noProof/>
              </w:rPr>
              <w:t>4.3.3 MICKEY</w:t>
            </w:r>
            <w:r>
              <w:rPr>
                <w:noProof/>
                <w:webHidden/>
              </w:rPr>
              <w:tab/>
            </w:r>
            <w:r>
              <w:rPr>
                <w:noProof/>
                <w:webHidden/>
              </w:rPr>
              <w:fldChar w:fldCharType="begin"/>
            </w:r>
            <w:r>
              <w:rPr>
                <w:noProof/>
                <w:webHidden/>
              </w:rPr>
              <w:instrText xml:space="preserve"> PAGEREF _Toc109495936 \h </w:instrText>
            </w:r>
            <w:r>
              <w:rPr>
                <w:noProof/>
                <w:webHidden/>
              </w:rPr>
            </w:r>
            <w:r>
              <w:rPr>
                <w:noProof/>
                <w:webHidden/>
              </w:rPr>
              <w:fldChar w:fldCharType="separate"/>
            </w:r>
            <w:r>
              <w:rPr>
                <w:noProof/>
                <w:webHidden/>
              </w:rPr>
              <w:t>21</w:t>
            </w:r>
            <w:r>
              <w:rPr>
                <w:noProof/>
                <w:webHidden/>
              </w:rPr>
              <w:fldChar w:fldCharType="end"/>
            </w:r>
          </w:hyperlink>
        </w:p>
        <w:p w14:paraId="3828E9B3" w14:textId="7719FD85" w:rsidR="007272A1" w:rsidRDefault="007272A1">
          <w:pPr>
            <w:pStyle w:val="TDC2"/>
            <w:tabs>
              <w:tab w:val="right" w:leader="dot" w:pos="8494"/>
            </w:tabs>
            <w:rPr>
              <w:rFonts w:eastAsiaTheme="minorEastAsia"/>
              <w:noProof/>
              <w:lang w:eastAsia="es-ES"/>
            </w:rPr>
          </w:pPr>
          <w:hyperlink w:anchor="_Toc109495937" w:history="1">
            <w:r w:rsidRPr="00616457">
              <w:rPr>
                <w:rStyle w:val="Hipervnculo"/>
                <w:rFonts w:ascii="Times New Roman" w:hAnsi="Times New Roman" w:cs="Times New Roman"/>
                <w:noProof/>
              </w:rPr>
              <w:t>4.4 Cifrados MAC</w:t>
            </w:r>
            <w:r>
              <w:rPr>
                <w:noProof/>
                <w:webHidden/>
              </w:rPr>
              <w:tab/>
            </w:r>
            <w:r>
              <w:rPr>
                <w:noProof/>
                <w:webHidden/>
              </w:rPr>
              <w:fldChar w:fldCharType="begin"/>
            </w:r>
            <w:r>
              <w:rPr>
                <w:noProof/>
                <w:webHidden/>
              </w:rPr>
              <w:instrText xml:space="preserve"> PAGEREF _Toc109495937 \h </w:instrText>
            </w:r>
            <w:r>
              <w:rPr>
                <w:noProof/>
                <w:webHidden/>
              </w:rPr>
            </w:r>
            <w:r>
              <w:rPr>
                <w:noProof/>
                <w:webHidden/>
              </w:rPr>
              <w:fldChar w:fldCharType="separate"/>
            </w:r>
            <w:r>
              <w:rPr>
                <w:noProof/>
                <w:webHidden/>
              </w:rPr>
              <w:t>21</w:t>
            </w:r>
            <w:r>
              <w:rPr>
                <w:noProof/>
                <w:webHidden/>
              </w:rPr>
              <w:fldChar w:fldCharType="end"/>
            </w:r>
          </w:hyperlink>
        </w:p>
        <w:p w14:paraId="149A5AA3" w14:textId="504E130B" w:rsidR="007272A1" w:rsidRDefault="007272A1">
          <w:pPr>
            <w:pStyle w:val="TDC3"/>
            <w:tabs>
              <w:tab w:val="right" w:leader="dot" w:pos="8494"/>
            </w:tabs>
            <w:rPr>
              <w:rFonts w:eastAsiaTheme="minorEastAsia"/>
              <w:noProof/>
              <w:lang w:eastAsia="es-ES"/>
            </w:rPr>
          </w:pPr>
          <w:hyperlink w:anchor="_Toc109495938" w:history="1">
            <w:r w:rsidRPr="00616457">
              <w:rPr>
                <w:rStyle w:val="Hipervnculo"/>
                <w:rFonts w:ascii="Times New Roman" w:hAnsi="Times New Roman" w:cs="Times New Roman"/>
                <w:noProof/>
              </w:rPr>
              <w:t>4.4.1 Chaskey</w:t>
            </w:r>
            <w:r>
              <w:rPr>
                <w:noProof/>
                <w:webHidden/>
              </w:rPr>
              <w:tab/>
            </w:r>
            <w:r>
              <w:rPr>
                <w:noProof/>
                <w:webHidden/>
              </w:rPr>
              <w:fldChar w:fldCharType="begin"/>
            </w:r>
            <w:r>
              <w:rPr>
                <w:noProof/>
                <w:webHidden/>
              </w:rPr>
              <w:instrText xml:space="preserve"> PAGEREF _Toc109495938 \h </w:instrText>
            </w:r>
            <w:r>
              <w:rPr>
                <w:noProof/>
                <w:webHidden/>
              </w:rPr>
            </w:r>
            <w:r>
              <w:rPr>
                <w:noProof/>
                <w:webHidden/>
              </w:rPr>
              <w:fldChar w:fldCharType="separate"/>
            </w:r>
            <w:r>
              <w:rPr>
                <w:noProof/>
                <w:webHidden/>
              </w:rPr>
              <w:t>22</w:t>
            </w:r>
            <w:r>
              <w:rPr>
                <w:noProof/>
                <w:webHidden/>
              </w:rPr>
              <w:fldChar w:fldCharType="end"/>
            </w:r>
          </w:hyperlink>
        </w:p>
        <w:p w14:paraId="0093D431" w14:textId="778D2FA8" w:rsidR="007272A1" w:rsidRDefault="007272A1">
          <w:pPr>
            <w:pStyle w:val="TDC3"/>
            <w:tabs>
              <w:tab w:val="right" w:leader="dot" w:pos="8494"/>
            </w:tabs>
            <w:rPr>
              <w:rFonts w:eastAsiaTheme="minorEastAsia"/>
              <w:noProof/>
              <w:lang w:eastAsia="es-ES"/>
            </w:rPr>
          </w:pPr>
          <w:hyperlink w:anchor="_Toc109495939" w:history="1">
            <w:r w:rsidRPr="00616457">
              <w:rPr>
                <w:rStyle w:val="Hipervnculo"/>
                <w:rFonts w:ascii="Times New Roman" w:hAnsi="Times New Roman" w:cs="Times New Roman"/>
                <w:noProof/>
              </w:rPr>
              <w:t>4.4.2 LightMAC</w:t>
            </w:r>
            <w:r>
              <w:rPr>
                <w:noProof/>
                <w:webHidden/>
              </w:rPr>
              <w:tab/>
            </w:r>
            <w:r>
              <w:rPr>
                <w:noProof/>
                <w:webHidden/>
              </w:rPr>
              <w:fldChar w:fldCharType="begin"/>
            </w:r>
            <w:r>
              <w:rPr>
                <w:noProof/>
                <w:webHidden/>
              </w:rPr>
              <w:instrText xml:space="preserve"> PAGEREF _Toc109495939 \h </w:instrText>
            </w:r>
            <w:r>
              <w:rPr>
                <w:noProof/>
                <w:webHidden/>
              </w:rPr>
            </w:r>
            <w:r>
              <w:rPr>
                <w:noProof/>
                <w:webHidden/>
              </w:rPr>
              <w:fldChar w:fldCharType="separate"/>
            </w:r>
            <w:r>
              <w:rPr>
                <w:noProof/>
                <w:webHidden/>
              </w:rPr>
              <w:t>23</w:t>
            </w:r>
            <w:r>
              <w:rPr>
                <w:noProof/>
                <w:webHidden/>
              </w:rPr>
              <w:fldChar w:fldCharType="end"/>
            </w:r>
          </w:hyperlink>
        </w:p>
        <w:p w14:paraId="42401F63" w14:textId="4CE732DA" w:rsidR="007272A1" w:rsidRDefault="007272A1">
          <w:pPr>
            <w:pStyle w:val="TDC1"/>
            <w:tabs>
              <w:tab w:val="left" w:pos="440"/>
              <w:tab w:val="right" w:leader="dot" w:pos="8494"/>
            </w:tabs>
            <w:rPr>
              <w:rFonts w:eastAsiaTheme="minorEastAsia"/>
              <w:noProof/>
              <w:lang w:eastAsia="es-ES"/>
            </w:rPr>
          </w:pPr>
          <w:hyperlink w:anchor="_Toc109495940" w:history="1">
            <w:r w:rsidRPr="00616457">
              <w:rPr>
                <w:rStyle w:val="Hipervnculo"/>
                <w:rFonts w:ascii="Times New Roman" w:hAnsi="Times New Roman" w:cs="Times New Roman"/>
                <w:noProof/>
              </w:rPr>
              <w:t>5.</w:t>
            </w:r>
            <w:r>
              <w:rPr>
                <w:rFonts w:eastAsiaTheme="minorEastAsia"/>
                <w:noProof/>
                <w:lang w:eastAsia="es-ES"/>
              </w:rPr>
              <w:tab/>
            </w:r>
            <w:r w:rsidRPr="00616457">
              <w:rPr>
                <w:rStyle w:val="Hipervnculo"/>
                <w:rFonts w:ascii="Times New Roman" w:hAnsi="Times New Roman" w:cs="Times New Roman"/>
                <w:noProof/>
              </w:rPr>
              <w:t>lightCipher</w:t>
            </w:r>
            <w:r>
              <w:rPr>
                <w:noProof/>
                <w:webHidden/>
              </w:rPr>
              <w:tab/>
            </w:r>
            <w:r>
              <w:rPr>
                <w:noProof/>
                <w:webHidden/>
              </w:rPr>
              <w:fldChar w:fldCharType="begin"/>
            </w:r>
            <w:r>
              <w:rPr>
                <w:noProof/>
                <w:webHidden/>
              </w:rPr>
              <w:instrText xml:space="preserve"> PAGEREF _Toc109495940 \h </w:instrText>
            </w:r>
            <w:r>
              <w:rPr>
                <w:noProof/>
                <w:webHidden/>
              </w:rPr>
            </w:r>
            <w:r>
              <w:rPr>
                <w:noProof/>
                <w:webHidden/>
              </w:rPr>
              <w:fldChar w:fldCharType="separate"/>
            </w:r>
            <w:r>
              <w:rPr>
                <w:noProof/>
                <w:webHidden/>
              </w:rPr>
              <w:t>24</w:t>
            </w:r>
            <w:r>
              <w:rPr>
                <w:noProof/>
                <w:webHidden/>
              </w:rPr>
              <w:fldChar w:fldCharType="end"/>
            </w:r>
          </w:hyperlink>
        </w:p>
        <w:p w14:paraId="3100ECAA" w14:textId="1BFF3B5B" w:rsidR="007272A1" w:rsidRDefault="007272A1">
          <w:pPr>
            <w:pStyle w:val="TDC1"/>
            <w:tabs>
              <w:tab w:val="left" w:pos="440"/>
              <w:tab w:val="right" w:leader="dot" w:pos="8494"/>
            </w:tabs>
            <w:rPr>
              <w:rFonts w:eastAsiaTheme="minorEastAsia"/>
              <w:noProof/>
              <w:lang w:eastAsia="es-ES"/>
            </w:rPr>
          </w:pPr>
          <w:hyperlink w:anchor="_Toc109495941" w:history="1">
            <w:r w:rsidRPr="00616457">
              <w:rPr>
                <w:rStyle w:val="Hipervnculo"/>
                <w:rFonts w:ascii="Times New Roman" w:hAnsi="Times New Roman" w:cs="Times New Roman"/>
                <w:noProof/>
              </w:rPr>
              <w:t>6.</w:t>
            </w:r>
            <w:r>
              <w:rPr>
                <w:rFonts w:eastAsiaTheme="minorEastAsia"/>
                <w:noProof/>
                <w:lang w:eastAsia="es-ES"/>
              </w:rPr>
              <w:tab/>
            </w:r>
            <w:r w:rsidRPr="00616457">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_Toc109495941 \h </w:instrText>
            </w:r>
            <w:r>
              <w:rPr>
                <w:noProof/>
                <w:webHidden/>
              </w:rPr>
            </w:r>
            <w:r>
              <w:rPr>
                <w:noProof/>
                <w:webHidden/>
              </w:rPr>
              <w:fldChar w:fldCharType="separate"/>
            </w:r>
            <w:r>
              <w:rPr>
                <w:noProof/>
                <w:webHidden/>
              </w:rPr>
              <w:t>28</w:t>
            </w:r>
            <w:r>
              <w:rPr>
                <w:noProof/>
                <w:webHidden/>
              </w:rPr>
              <w:fldChar w:fldCharType="end"/>
            </w:r>
          </w:hyperlink>
        </w:p>
        <w:p w14:paraId="0B83F094" w14:textId="503EF2D5" w:rsidR="007272A1" w:rsidRDefault="007272A1">
          <w:pPr>
            <w:pStyle w:val="TDC1"/>
            <w:tabs>
              <w:tab w:val="left" w:pos="440"/>
              <w:tab w:val="right" w:leader="dot" w:pos="8494"/>
            </w:tabs>
            <w:rPr>
              <w:rFonts w:eastAsiaTheme="minorEastAsia"/>
              <w:noProof/>
              <w:lang w:eastAsia="es-ES"/>
            </w:rPr>
          </w:pPr>
          <w:hyperlink w:anchor="_Toc109495942" w:history="1">
            <w:r w:rsidRPr="00616457">
              <w:rPr>
                <w:rStyle w:val="Hipervnculo"/>
                <w:rFonts w:ascii="Times New Roman" w:hAnsi="Times New Roman" w:cs="Times New Roman"/>
                <w:noProof/>
              </w:rPr>
              <w:t>7.</w:t>
            </w:r>
            <w:r>
              <w:rPr>
                <w:rFonts w:eastAsiaTheme="minorEastAsia"/>
                <w:noProof/>
                <w:lang w:eastAsia="es-ES"/>
              </w:rPr>
              <w:tab/>
            </w:r>
            <w:r w:rsidRPr="00616457">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_Toc109495942 \h </w:instrText>
            </w:r>
            <w:r>
              <w:rPr>
                <w:noProof/>
                <w:webHidden/>
              </w:rPr>
            </w:r>
            <w:r>
              <w:rPr>
                <w:noProof/>
                <w:webHidden/>
              </w:rPr>
              <w:fldChar w:fldCharType="separate"/>
            </w:r>
            <w:r>
              <w:rPr>
                <w:noProof/>
                <w:webHidden/>
              </w:rPr>
              <w:t>30</w:t>
            </w:r>
            <w:r>
              <w:rPr>
                <w:noProof/>
                <w:webHidden/>
              </w:rPr>
              <w:fldChar w:fldCharType="end"/>
            </w:r>
          </w:hyperlink>
        </w:p>
        <w:p w14:paraId="5FB127CB" w14:textId="2681D678" w:rsidR="007272A1" w:rsidRDefault="007272A1">
          <w:pPr>
            <w:pStyle w:val="TDC2"/>
            <w:tabs>
              <w:tab w:val="right" w:leader="dot" w:pos="8494"/>
            </w:tabs>
            <w:rPr>
              <w:rFonts w:eastAsiaTheme="minorEastAsia"/>
              <w:noProof/>
              <w:lang w:eastAsia="es-ES"/>
            </w:rPr>
          </w:pPr>
          <w:hyperlink w:anchor="_Toc109495943" w:history="1">
            <w:r w:rsidRPr="00616457">
              <w:rPr>
                <w:rStyle w:val="Hipervnculo"/>
                <w:rFonts w:ascii="Times New Roman" w:hAnsi="Times New Roman" w:cs="Times New Roman"/>
                <w:noProof/>
              </w:rPr>
              <w:t>7.1 Recursos online</w:t>
            </w:r>
            <w:r>
              <w:rPr>
                <w:noProof/>
                <w:webHidden/>
              </w:rPr>
              <w:tab/>
            </w:r>
            <w:r>
              <w:rPr>
                <w:noProof/>
                <w:webHidden/>
              </w:rPr>
              <w:fldChar w:fldCharType="begin"/>
            </w:r>
            <w:r>
              <w:rPr>
                <w:noProof/>
                <w:webHidden/>
              </w:rPr>
              <w:instrText xml:space="preserve"> PAGEREF _Toc109495943 \h </w:instrText>
            </w:r>
            <w:r>
              <w:rPr>
                <w:noProof/>
                <w:webHidden/>
              </w:rPr>
            </w:r>
            <w:r>
              <w:rPr>
                <w:noProof/>
                <w:webHidden/>
              </w:rPr>
              <w:fldChar w:fldCharType="separate"/>
            </w:r>
            <w:r>
              <w:rPr>
                <w:noProof/>
                <w:webHidden/>
              </w:rPr>
              <w:t>30</w:t>
            </w:r>
            <w:r>
              <w:rPr>
                <w:noProof/>
                <w:webHidden/>
              </w:rPr>
              <w:fldChar w:fldCharType="end"/>
            </w:r>
          </w:hyperlink>
        </w:p>
        <w:p w14:paraId="2A508245" w14:textId="4509D29B" w:rsidR="007272A1" w:rsidRDefault="007272A1">
          <w:pPr>
            <w:pStyle w:val="TDC2"/>
            <w:tabs>
              <w:tab w:val="right" w:leader="dot" w:pos="8494"/>
            </w:tabs>
            <w:rPr>
              <w:rFonts w:eastAsiaTheme="minorEastAsia"/>
              <w:noProof/>
              <w:lang w:eastAsia="es-ES"/>
            </w:rPr>
          </w:pPr>
          <w:hyperlink w:anchor="_Toc109495944" w:history="1">
            <w:r w:rsidRPr="00616457">
              <w:rPr>
                <w:rStyle w:val="Hipervnculo"/>
                <w:rFonts w:ascii="Times New Roman" w:hAnsi="Times New Roman" w:cs="Times New Roman"/>
                <w:noProof/>
              </w:rPr>
              <w:t>7.2 Imágenes</w:t>
            </w:r>
            <w:r>
              <w:rPr>
                <w:noProof/>
                <w:webHidden/>
              </w:rPr>
              <w:tab/>
            </w:r>
            <w:r>
              <w:rPr>
                <w:noProof/>
                <w:webHidden/>
              </w:rPr>
              <w:fldChar w:fldCharType="begin"/>
            </w:r>
            <w:r>
              <w:rPr>
                <w:noProof/>
                <w:webHidden/>
              </w:rPr>
              <w:instrText xml:space="preserve"> PAGEREF _Toc109495944 \h </w:instrText>
            </w:r>
            <w:r>
              <w:rPr>
                <w:noProof/>
                <w:webHidden/>
              </w:rPr>
            </w:r>
            <w:r>
              <w:rPr>
                <w:noProof/>
                <w:webHidden/>
              </w:rPr>
              <w:fldChar w:fldCharType="separate"/>
            </w:r>
            <w:r>
              <w:rPr>
                <w:noProof/>
                <w:webHidden/>
              </w:rPr>
              <w:t>30</w:t>
            </w:r>
            <w:r>
              <w:rPr>
                <w:noProof/>
                <w:webHidden/>
              </w:rPr>
              <w:fldChar w:fldCharType="end"/>
            </w:r>
          </w:hyperlink>
        </w:p>
        <w:p w14:paraId="02E7B1F7" w14:textId="6DA25DA4" w:rsidR="00A84B7C" w:rsidRDefault="00A84B7C" w:rsidP="006E7AA1">
          <w:pPr>
            <w:spacing w:line="360" w:lineRule="auto"/>
            <w:jc w:val="both"/>
          </w:pPr>
          <w:r w:rsidRPr="006E7AA1">
            <w:rPr>
              <w:rFonts w:ascii="Times New Roman" w:hAnsi="Times New Roman" w:cs="Times New Roman"/>
              <w:b/>
              <w:bCs/>
            </w:rPr>
            <w:fldChar w:fldCharType="end"/>
          </w:r>
        </w:p>
      </w:sdtContent>
    </w:sdt>
    <w:p w14:paraId="178ED39F" w14:textId="77777777" w:rsidR="00A647DC" w:rsidRDefault="00A647DC" w:rsidP="00CA5297">
      <w:pPr>
        <w:pStyle w:val="Ttulo1"/>
        <w:spacing w:line="360" w:lineRule="auto"/>
        <w:jc w:val="both"/>
        <w:rPr>
          <w:rFonts w:ascii="Times New Roman" w:hAnsi="Times New Roman" w:cs="Times New Roman"/>
          <w:sz w:val="22"/>
          <w:szCs w:val="22"/>
        </w:rPr>
      </w:pPr>
    </w:p>
    <w:p w14:paraId="21C2B855" w14:textId="032DAE09" w:rsidR="00127359" w:rsidRDefault="00A647DC">
      <w:pPr>
        <w:rPr>
          <w:ins w:id="0" w:author="José Luis Caro Bozzino" w:date="2022-06-12T17:39:00Z"/>
          <w:rFonts w:ascii="Times New Roman" w:hAnsi="Times New Roman" w:cs="Times New Roman"/>
        </w:rPr>
      </w:pPr>
      <w:r>
        <w:rPr>
          <w:rFonts w:ascii="Times New Roman" w:hAnsi="Times New Roman" w:cs="Times New Roman"/>
        </w:rPr>
        <w:br w:type="page"/>
      </w:r>
    </w:p>
    <w:p w14:paraId="01576C69" w14:textId="1827430D" w:rsidR="00842DD6" w:rsidRDefault="00842DD6" w:rsidP="00842DD6">
      <w:pPr>
        <w:pStyle w:val="Ttulo1"/>
        <w:numPr>
          <w:ilvl w:val="0"/>
          <w:numId w:val="15"/>
        </w:numPr>
        <w:rPr>
          <w:rFonts w:ascii="Times New Roman" w:hAnsi="Times New Roman" w:cs="Times New Roman"/>
        </w:rPr>
      </w:pPr>
      <w:bookmarkStart w:id="1" w:name="_Toc109495919"/>
      <w:r>
        <w:rPr>
          <w:rFonts w:ascii="Times New Roman" w:hAnsi="Times New Roman" w:cs="Times New Roman"/>
        </w:rPr>
        <w:lastRenderedPageBreak/>
        <w:t>Resumen</w:t>
      </w:r>
      <w:bookmarkEnd w:id="1"/>
    </w:p>
    <w:p w14:paraId="35441121" w14:textId="0F51FCCD" w:rsidR="00842DD6" w:rsidRDefault="00842DD6" w:rsidP="00842DD6"/>
    <w:p w14:paraId="575C07D5" w14:textId="09F63685" w:rsidR="00842DD6" w:rsidRDefault="00842DD6" w:rsidP="00BF5C7B">
      <w:pPr>
        <w:spacing w:line="360" w:lineRule="auto"/>
        <w:ind w:firstLine="360"/>
        <w:jc w:val="both"/>
        <w:rPr>
          <w:rFonts w:ascii="Times New Roman" w:hAnsi="Times New Roman" w:cs="Times New Roman"/>
        </w:rPr>
      </w:pPr>
      <w:r>
        <w:rPr>
          <w:rFonts w:ascii="Times New Roman" w:hAnsi="Times New Roman" w:cs="Times New Roman"/>
        </w:rPr>
        <w:t xml:space="preserve">El presente Trabajo Final de </w:t>
      </w:r>
      <w:r w:rsidR="00BF5C7B">
        <w:rPr>
          <w:rFonts w:ascii="Times New Roman" w:hAnsi="Times New Roman" w:cs="Times New Roman"/>
        </w:rPr>
        <w:t>Máster</w:t>
      </w:r>
      <w:r>
        <w:rPr>
          <w:rFonts w:ascii="Times New Roman" w:hAnsi="Times New Roman" w:cs="Times New Roman"/>
        </w:rPr>
        <w:t xml:space="preserve"> busca concienciar sobre los peligros del uso de dispositivos </w:t>
      </w:r>
      <w:proofErr w:type="spellStart"/>
      <w:r>
        <w:rPr>
          <w:rFonts w:ascii="Times New Roman" w:hAnsi="Times New Roman" w:cs="Times New Roman"/>
        </w:rPr>
        <w:t>IoT</w:t>
      </w:r>
      <w:proofErr w:type="spellEnd"/>
      <w:r>
        <w:rPr>
          <w:rFonts w:ascii="Times New Roman" w:hAnsi="Times New Roman" w:cs="Times New Roman"/>
        </w:rPr>
        <w:t xml:space="preserve"> que no han sido diseñados con la seguridad en mente, demostrando mediante eventos ocurridos en los </w:t>
      </w:r>
      <w:r w:rsidR="00BF5C7B">
        <w:rPr>
          <w:rFonts w:ascii="Times New Roman" w:hAnsi="Times New Roman" w:cs="Times New Roman"/>
        </w:rPr>
        <w:t xml:space="preserve">últimos años las consecuencias </w:t>
      </w:r>
      <w:r w:rsidR="00FC790F">
        <w:rPr>
          <w:rFonts w:ascii="Times New Roman" w:hAnsi="Times New Roman" w:cs="Times New Roman"/>
        </w:rPr>
        <w:t>que esto puede tener</w:t>
      </w:r>
      <w:r w:rsidR="00BF5C7B">
        <w:rPr>
          <w:rFonts w:ascii="Times New Roman" w:hAnsi="Times New Roman" w:cs="Times New Roman"/>
        </w:rPr>
        <w:t xml:space="preserve">, así como enumerando algunos de los algoritmos criptográficos ligeros que podrían ser usados para </w:t>
      </w:r>
      <w:r w:rsidR="00FC790F">
        <w:rPr>
          <w:rFonts w:ascii="Times New Roman" w:hAnsi="Times New Roman" w:cs="Times New Roman"/>
        </w:rPr>
        <w:t>evitarlo.</w:t>
      </w:r>
    </w:p>
    <w:p w14:paraId="45963A9F" w14:textId="554E5787" w:rsidR="00610C34" w:rsidRDefault="00610C34" w:rsidP="00BF5C7B">
      <w:pPr>
        <w:spacing w:line="360" w:lineRule="auto"/>
        <w:ind w:firstLine="360"/>
        <w:jc w:val="both"/>
        <w:rPr>
          <w:rFonts w:ascii="Times New Roman" w:hAnsi="Times New Roman" w:cs="Times New Roman"/>
        </w:rPr>
      </w:pPr>
      <w:r>
        <w:rPr>
          <w:rFonts w:ascii="Times New Roman" w:hAnsi="Times New Roman" w:cs="Times New Roman"/>
        </w:rPr>
        <w:t xml:space="preserve">Para esto se tratarán algunos incidentes de seguridad relevantes en el ámbito de los dispositivos </w:t>
      </w:r>
      <w:proofErr w:type="spellStart"/>
      <w:r>
        <w:rPr>
          <w:rFonts w:ascii="Times New Roman" w:hAnsi="Times New Roman" w:cs="Times New Roman"/>
        </w:rPr>
        <w:t>IoT</w:t>
      </w:r>
      <w:proofErr w:type="spellEnd"/>
      <w:r>
        <w:rPr>
          <w:rFonts w:ascii="Times New Roman" w:hAnsi="Times New Roman" w:cs="Times New Roman"/>
        </w:rPr>
        <w:t>, así cómo formas de mitigar los problemas derivados de la ausencia de cifrado de información.</w:t>
      </w:r>
    </w:p>
    <w:p w14:paraId="3980BCC5" w14:textId="04FE3786" w:rsidR="00610C34" w:rsidRDefault="00610C34" w:rsidP="00BF5C7B">
      <w:pPr>
        <w:spacing w:line="360" w:lineRule="auto"/>
        <w:ind w:firstLine="360"/>
        <w:jc w:val="both"/>
        <w:rPr>
          <w:rFonts w:ascii="Times New Roman" w:hAnsi="Times New Roman" w:cs="Times New Roman"/>
        </w:rPr>
      </w:pPr>
      <w:r>
        <w:rPr>
          <w:rFonts w:ascii="Times New Roman" w:hAnsi="Times New Roman" w:cs="Times New Roman"/>
        </w:rPr>
        <w:t xml:space="preserve">Con el fin de poder ilustrar el funcionamiento de algunos de estos algoritmos, se ha desarrollado la aplicación web </w:t>
      </w:r>
      <w:proofErr w:type="spellStart"/>
      <w:r>
        <w:rPr>
          <w:rFonts w:ascii="Times New Roman" w:hAnsi="Times New Roman" w:cs="Times New Roman"/>
        </w:rPr>
        <w:t>lightCipher</w:t>
      </w:r>
      <w:proofErr w:type="spellEnd"/>
      <w:r>
        <w:rPr>
          <w:rFonts w:ascii="Times New Roman" w:hAnsi="Times New Roman" w:cs="Times New Roman"/>
        </w:rPr>
        <w:t>, con la que poder cifrar y descifrar texto mediante las variantes más importantes de estos algoritmos.</w:t>
      </w:r>
    </w:p>
    <w:p w14:paraId="02AA1492" w14:textId="3CA5986C" w:rsidR="00ED5385" w:rsidRDefault="00ED5385" w:rsidP="00BF5C7B">
      <w:pPr>
        <w:spacing w:line="360" w:lineRule="auto"/>
        <w:ind w:firstLine="360"/>
        <w:jc w:val="both"/>
        <w:rPr>
          <w:rFonts w:ascii="Times New Roman" w:hAnsi="Times New Roman" w:cs="Times New Roman"/>
        </w:rPr>
      </w:pPr>
    </w:p>
    <w:p w14:paraId="37D53FF3" w14:textId="0B032985" w:rsidR="001606C8" w:rsidRDefault="001606C8" w:rsidP="00BF5C7B">
      <w:pPr>
        <w:spacing w:line="360" w:lineRule="auto"/>
        <w:ind w:firstLine="360"/>
        <w:jc w:val="both"/>
        <w:rPr>
          <w:rFonts w:ascii="Times New Roman" w:hAnsi="Times New Roman" w:cs="Times New Roman"/>
        </w:rPr>
      </w:pPr>
    </w:p>
    <w:p w14:paraId="135C776F" w14:textId="797F3BFF" w:rsidR="001606C8" w:rsidRDefault="001606C8" w:rsidP="00BF5C7B">
      <w:pPr>
        <w:spacing w:line="360" w:lineRule="auto"/>
        <w:ind w:firstLine="360"/>
        <w:jc w:val="both"/>
        <w:rPr>
          <w:rFonts w:ascii="Times New Roman" w:hAnsi="Times New Roman" w:cs="Times New Roman"/>
        </w:rPr>
      </w:pPr>
    </w:p>
    <w:p w14:paraId="212D90C9" w14:textId="279F3BC1" w:rsidR="001606C8" w:rsidRDefault="001606C8" w:rsidP="00BF5C7B">
      <w:pPr>
        <w:spacing w:line="360" w:lineRule="auto"/>
        <w:ind w:firstLine="360"/>
        <w:jc w:val="both"/>
        <w:rPr>
          <w:rFonts w:ascii="Times New Roman" w:hAnsi="Times New Roman" w:cs="Times New Roman"/>
        </w:rPr>
      </w:pPr>
    </w:p>
    <w:p w14:paraId="22C42DC3" w14:textId="25DED0E7" w:rsidR="001606C8" w:rsidRDefault="001606C8" w:rsidP="00BF5C7B">
      <w:pPr>
        <w:spacing w:line="360" w:lineRule="auto"/>
        <w:ind w:firstLine="360"/>
        <w:jc w:val="both"/>
        <w:rPr>
          <w:rFonts w:ascii="Times New Roman" w:hAnsi="Times New Roman" w:cs="Times New Roman"/>
        </w:rPr>
      </w:pPr>
    </w:p>
    <w:p w14:paraId="7000F27A" w14:textId="2884B89F" w:rsidR="001606C8" w:rsidRDefault="001606C8" w:rsidP="00BF5C7B">
      <w:pPr>
        <w:spacing w:line="360" w:lineRule="auto"/>
        <w:ind w:firstLine="360"/>
        <w:jc w:val="both"/>
        <w:rPr>
          <w:rFonts w:ascii="Times New Roman" w:hAnsi="Times New Roman" w:cs="Times New Roman"/>
        </w:rPr>
      </w:pPr>
    </w:p>
    <w:p w14:paraId="06AB78F1" w14:textId="20743558" w:rsidR="001606C8" w:rsidRDefault="001606C8" w:rsidP="00BF5C7B">
      <w:pPr>
        <w:spacing w:line="360" w:lineRule="auto"/>
        <w:ind w:firstLine="360"/>
        <w:jc w:val="both"/>
        <w:rPr>
          <w:rFonts w:ascii="Times New Roman" w:hAnsi="Times New Roman" w:cs="Times New Roman"/>
        </w:rPr>
      </w:pPr>
    </w:p>
    <w:p w14:paraId="252F2A11" w14:textId="3DE38109" w:rsidR="001606C8" w:rsidRDefault="001606C8" w:rsidP="00BF5C7B">
      <w:pPr>
        <w:spacing w:line="360" w:lineRule="auto"/>
        <w:ind w:firstLine="360"/>
        <w:jc w:val="both"/>
        <w:rPr>
          <w:rFonts w:ascii="Times New Roman" w:hAnsi="Times New Roman" w:cs="Times New Roman"/>
        </w:rPr>
      </w:pPr>
    </w:p>
    <w:p w14:paraId="5BDA0671" w14:textId="6BA501FD" w:rsidR="001606C8" w:rsidRDefault="001606C8" w:rsidP="00BF5C7B">
      <w:pPr>
        <w:spacing w:line="360" w:lineRule="auto"/>
        <w:ind w:firstLine="360"/>
        <w:jc w:val="both"/>
        <w:rPr>
          <w:rFonts w:ascii="Times New Roman" w:hAnsi="Times New Roman" w:cs="Times New Roman"/>
        </w:rPr>
      </w:pPr>
    </w:p>
    <w:p w14:paraId="344A3308" w14:textId="5678BAB7" w:rsidR="001606C8" w:rsidRDefault="001606C8" w:rsidP="00BF5C7B">
      <w:pPr>
        <w:spacing w:line="360" w:lineRule="auto"/>
        <w:ind w:firstLine="360"/>
        <w:jc w:val="both"/>
        <w:rPr>
          <w:rFonts w:ascii="Times New Roman" w:hAnsi="Times New Roman" w:cs="Times New Roman"/>
        </w:rPr>
      </w:pPr>
    </w:p>
    <w:p w14:paraId="709FE1AF" w14:textId="2A288E6B" w:rsidR="001606C8" w:rsidRDefault="001606C8" w:rsidP="00BF5C7B">
      <w:pPr>
        <w:spacing w:line="360" w:lineRule="auto"/>
        <w:ind w:firstLine="360"/>
        <w:jc w:val="both"/>
        <w:rPr>
          <w:rFonts w:ascii="Times New Roman" w:hAnsi="Times New Roman" w:cs="Times New Roman"/>
        </w:rPr>
      </w:pPr>
    </w:p>
    <w:p w14:paraId="70EC7AA8" w14:textId="24DBEC6E" w:rsidR="001606C8" w:rsidRDefault="001606C8" w:rsidP="00BF5C7B">
      <w:pPr>
        <w:spacing w:line="360" w:lineRule="auto"/>
        <w:ind w:firstLine="360"/>
        <w:jc w:val="both"/>
        <w:rPr>
          <w:rFonts w:ascii="Times New Roman" w:hAnsi="Times New Roman" w:cs="Times New Roman"/>
        </w:rPr>
      </w:pPr>
    </w:p>
    <w:p w14:paraId="2409F4E1" w14:textId="372DCE56" w:rsidR="001606C8" w:rsidRDefault="001606C8" w:rsidP="00BF5C7B">
      <w:pPr>
        <w:spacing w:line="360" w:lineRule="auto"/>
        <w:ind w:firstLine="360"/>
        <w:jc w:val="both"/>
        <w:rPr>
          <w:rFonts w:ascii="Times New Roman" w:hAnsi="Times New Roman" w:cs="Times New Roman"/>
        </w:rPr>
      </w:pPr>
    </w:p>
    <w:p w14:paraId="735195A0" w14:textId="781F29E7" w:rsidR="001606C8" w:rsidRDefault="001606C8" w:rsidP="00BF5C7B">
      <w:pPr>
        <w:spacing w:line="360" w:lineRule="auto"/>
        <w:ind w:firstLine="360"/>
        <w:jc w:val="both"/>
        <w:rPr>
          <w:rFonts w:ascii="Times New Roman" w:hAnsi="Times New Roman" w:cs="Times New Roman"/>
        </w:rPr>
      </w:pPr>
    </w:p>
    <w:p w14:paraId="5E977063" w14:textId="49E01A68" w:rsidR="001606C8" w:rsidRDefault="001606C8" w:rsidP="00BF5C7B">
      <w:pPr>
        <w:spacing w:line="360" w:lineRule="auto"/>
        <w:ind w:firstLine="360"/>
        <w:jc w:val="both"/>
        <w:rPr>
          <w:rFonts w:ascii="Times New Roman" w:hAnsi="Times New Roman" w:cs="Times New Roman"/>
        </w:rPr>
      </w:pPr>
    </w:p>
    <w:p w14:paraId="3561D1F6" w14:textId="77777777" w:rsidR="001606C8" w:rsidRDefault="001606C8" w:rsidP="00BF5C7B">
      <w:pPr>
        <w:spacing w:line="360" w:lineRule="auto"/>
        <w:ind w:firstLine="360"/>
        <w:jc w:val="both"/>
        <w:rPr>
          <w:rFonts w:ascii="Times New Roman" w:hAnsi="Times New Roman" w:cs="Times New Roman"/>
        </w:rPr>
      </w:pPr>
    </w:p>
    <w:p w14:paraId="2D6ECC32" w14:textId="5F65176D" w:rsidR="00ED5385" w:rsidRDefault="00ED5385" w:rsidP="00ED5385">
      <w:pPr>
        <w:pStyle w:val="Ttulo1"/>
        <w:numPr>
          <w:ilvl w:val="0"/>
          <w:numId w:val="15"/>
        </w:numPr>
        <w:rPr>
          <w:rFonts w:ascii="Times New Roman" w:hAnsi="Times New Roman" w:cs="Times New Roman"/>
        </w:rPr>
      </w:pPr>
      <w:bookmarkStart w:id="2" w:name="_Toc109495920"/>
      <w:r>
        <w:rPr>
          <w:rFonts w:ascii="Times New Roman" w:hAnsi="Times New Roman" w:cs="Times New Roman"/>
        </w:rPr>
        <w:lastRenderedPageBreak/>
        <w:t>Introducción</w:t>
      </w:r>
      <w:bookmarkEnd w:id="2"/>
    </w:p>
    <w:p w14:paraId="4440880A" w14:textId="7AAFC07F" w:rsidR="00ED5385" w:rsidRDefault="00ED5385" w:rsidP="00ED5385"/>
    <w:p w14:paraId="4378B24F" w14:textId="521B44A8" w:rsidR="00ED5385" w:rsidRDefault="00ED5385" w:rsidP="00416F88">
      <w:pPr>
        <w:spacing w:line="360" w:lineRule="auto"/>
        <w:ind w:left="360" w:firstLine="348"/>
        <w:jc w:val="both"/>
        <w:rPr>
          <w:rFonts w:ascii="Times New Roman" w:hAnsi="Times New Roman" w:cs="Times New Roman"/>
        </w:rPr>
      </w:pPr>
      <w:r>
        <w:rPr>
          <w:rFonts w:ascii="Times New Roman" w:hAnsi="Times New Roman" w:cs="Times New Roman"/>
        </w:rPr>
        <w:t xml:space="preserve">El término </w:t>
      </w:r>
      <w:proofErr w:type="spellStart"/>
      <w:r>
        <w:rPr>
          <w:rFonts w:ascii="Times New Roman" w:hAnsi="Times New Roman" w:cs="Times New Roman"/>
        </w:rPr>
        <w:t>IoT</w:t>
      </w:r>
      <w:proofErr w:type="spellEnd"/>
      <w:r>
        <w:rPr>
          <w:rFonts w:ascii="Times New Roman" w:hAnsi="Times New Roman" w:cs="Times New Roman"/>
        </w:rPr>
        <w:t xml:space="preserve"> </w:t>
      </w:r>
      <w:proofErr w:type="spellStart"/>
      <w:r>
        <w:rPr>
          <w:rFonts w:ascii="Times New Roman" w:hAnsi="Times New Roman" w:cs="Times New Roman"/>
        </w:rPr>
        <w:t>ó</w:t>
      </w:r>
      <w:proofErr w:type="spellEnd"/>
      <w:r>
        <w:rPr>
          <w:rFonts w:ascii="Times New Roman" w:hAnsi="Times New Roman" w:cs="Times New Roman"/>
        </w:rPr>
        <w:t xml:space="preserve"> </w:t>
      </w:r>
      <w:r w:rsidRPr="00ED5385">
        <w:rPr>
          <w:rFonts w:ascii="Times New Roman" w:hAnsi="Times New Roman" w:cs="Times New Roman"/>
          <w:i/>
          <w:iCs/>
        </w:rPr>
        <w:t xml:space="preserve">Internet </w:t>
      </w:r>
      <w:proofErr w:type="spellStart"/>
      <w:r w:rsidRPr="00ED5385">
        <w:rPr>
          <w:rFonts w:ascii="Times New Roman" w:hAnsi="Times New Roman" w:cs="Times New Roman"/>
          <w:i/>
          <w:iCs/>
        </w:rPr>
        <w:t>of</w:t>
      </w:r>
      <w:proofErr w:type="spellEnd"/>
      <w:r w:rsidRPr="00ED5385">
        <w:rPr>
          <w:rFonts w:ascii="Times New Roman" w:hAnsi="Times New Roman" w:cs="Times New Roman"/>
          <w:i/>
          <w:iCs/>
        </w:rPr>
        <w:t xml:space="preserve"> </w:t>
      </w:r>
      <w:proofErr w:type="spellStart"/>
      <w:r w:rsidRPr="00ED5385">
        <w:rPr>
          <w:rFonts w:ascii="Times New Roman" w:hAnsi="Times New Roman" w:cs="Times New Roman"/>
          <w:i/>
          <w:iCs/>
        </w:rPr>
        <w:t>Things</w:t>
      </w:r>
      <w:proofErr w:type="spellEnd"/>
      <w:r>
        <w:rPr>
          <w:rFonts w:ascii="Times New Roman" w:hAnsi="Times New Roman" w:cs="Times New Roman"/>
          <w:i/>
          <w:iCs/>
        </w:rPr>
        <w:t xml:space="preserve"> </w:t>
      </w:r>
      <w:r>
        <w:rPr>
          <w:rFonts w:ascii="Times New Roman" w:hAnsi="Times New Roman" w:cs="Times New Roman"/>
        </w:rPr>
        <w:t xml:space="preserve">se acuñó en 1999, cuando Kevin Ashton, trabajador por aquel de entonces de la multinacional Procter &amp; Gamble, </w:t>
      </w:r>
      <w:r w:rsidR="00915164">
        <w:rPr>
          <w:rFonts w:ascii="Times New Roman" w:hAnsi="Times New Roman" w:cs="Times New Roman"/>
        </w:rPr>
        <w:t>ideó un sistema de etiquetas RFID por el cual los productos podrían ser localizados a lo largo del proceso de fabricación, venta y distribución.[1]</w:t>
      </w:r>
    </w:p>
    <w:p w14:paraId="0F7F4290" w14:textId="1EF36102" w:rsidR="00915164" w:rsidRDefault="005C2FE5" w:rsidP="00416F88">
      <w:pPr>
        <w:spacing w:line="360" w:lineRule="auto"/>
        <w:ind w:left="360" w:firstLine="348"/>
        <w:jc w:val="both"/>
        <w:rPr>
          <w:rFonts w:ascii="Times New Roman" w:hAnsi="Times New Roman" w:cs="Times New Roman"/>
        </w:rPr>
      </w:pPr>
      <w:r>
        <w:rPr>
          <w:rFonts w:ascii="Times New Roman" w:hAnsi="Times New Roman" w:cs="Times New Roman"/>
        </w:rPr>
        <w:t xml:space="preserve">Este término se utiliza para referirse a una red de dispositivos interconectados, que poseen un identificador único </w:t>
      </w:r>
      <w:proofErr w:type="spellStart"/>
      <w:r>
        <w:rPr>
          <w:rFonts w:ascii="Times New Roman" w:hAnsi="Times New Roman" w:cs="Times New Roman"/>
        </w:rPr>
        <w:t>ó</w:t>
      </w:r>
      <w:proofErr w:type="spellEnd"/>
      <w:r>
        <w:rPr>
          <w:rFonts w:ascii="Times New Roman" w:hAnsi="Times New Roman" w:cs="Times New Roman"/>
        </w:rPr>
        <w:t xml:space="preserve"> UID, y que pueden interactuar entre ellos sin necesitar de interacción humana, como pueden ser </w:t>
      </w:r>
      <w:r w:rsidR="00E23E92">
        <w:rPr>
          <w:rFonts w:ascii="Times New Roman" w:hAnsi="Times New Roman" w:cs="Times New Roman"/>
        </w:rPr>
        <w:t>chips localizadores, relojes inteligentes, sensores de temperatura</w:t>
      </w:r>
      <w:r w:rsidR="00FC790F">
        <w:rPr>
          <w:rFonts w:ascii="Times New Roman" w:hAnsi="Times New Roman" w:cs="Times New Roman"/>
        </w:rPr>
        <w:t xml:space="preserve">, </w:t>
      </w:r>
      <w:proofErr w:type="spellStart"/>
      <w:r w:rsidR="00FC790F">
        <w:rPr>
          <w:rFonts w:ascii="Times New Roman" w:hAnsi="Times New Roman" w:cs="Times New Roman"/>
        </w:rPr>
        <w:t>etc</w:t>
      </w:r>
      <w:proofErr w:type="spellEnd"/>
      <w:r w:rsidR="00E23E92">
        <w:rPr>
          <w:rFonts w:ascii="Times New Roman" w:hAnsi="Times New Roman" w:cs="Times New Roman"/>
        </w:rPr>
        <w:t>… [2]</w:t>
      </w:r>
    </w:p>
    <w:p w14:paraId="151CCEF5" w14:textId="734159E5" w:rsidR="00E23E92" w:rsidRDefault="00E23E92" w:rsidP="00416F88">
      <w:pPr>
        <w:spacing w:line="360" w:lineRule="auto"/>
        <w:jc w:val="both"/>
        <w:rPr>
          <w:rFonts w:ascii="Times New Roman" w:hAnsi="Times New Roman" w:cs="Times New Roman"/>
        </w:rPr>
      </w:pPr>
      <w:r>
        <w:rPr>
          <w:rFonts w:ascii="Times New Roman" w:hAnsi="Times New Roman" w:cs="Times New Roman"/>
        </w:rPr>
        <w:tab/>
      </w:r>
      <w:r w:rsidR="00FC790F">
        <w:rPr>
          <w:rFonts w:ascii="Times New Roman" w:hAnsi="Times New Roman" w:cs="Times New Roman"/>
        </w:rPr>
        <w:t xml:space="preserve">Según </w:t>
      </w:r>
      <w:proofErr w:type="spellStart"/>
      <w:r w:rsidR="00FC790F">
        <w:rPr>
          <w:rFonts w:ascii="Times New Roman" w:hAnsi="Times New Roman" w:cs="Times New Roman"/>
        </w:rPr>
        <w:t>IoT</w:t>
      </w:r>
      <w:proofErr w:type="spellEnd"/>
      <w:r w:rsidR="00FC790F">
        <w:rPr>
          <w:rFonts w:ascii="Times New Roman" w:hAnsi="Times New Roman" w:cs="Times New Roman"/>
        </w:rPr>
        <w:t xml:space="preserve"> </w:t>
      </w:r>
      <w:proofErr w:type="spellStart"/>
      <w:r w:rsidR="00FC790F">
        <w:rPr>
          <w:rFonts w:ascii="Times New Roman" w:hAnsi="Times New Roman" w:cs="Times New Roman"/>
        </w:rPr>
        <w:t>Analytics</w:t>
      </w:r>
      <w:proofErr w:type="spellEnd"/>
      <w:r w:rsidR="00FC790F">
        <w:rPr>
          <w:rFonts w:ascii="Times New Roman" w:hAnsi="Times New Roman" w:cs="Times New Roman"/>
        </w:rPr>
        <w:t xml:space="preserve">, </w:t>
      </w:r>
      <w:proofErr w:type="gramStart"/>
      <w:r w:rsidR="00FC790F">
        <w:rPr>
          <w:rFonts w:ascii="Times New Roman" w:hAnsi="Times New Roman" w:cs="Times New Roman"/>
        </w:rPr>
        <w:t>a</w:t>
      </w:r>
      <w:r>
        <w:rPr>
          <w:rFonts w:ascii="Times New Roman" w:hAnsi="Times New Roman" w:cs="Times New Roman"/>
        </w:rPr>
        <w:t xml:space="preserve"> día de hoy</w:t>
      </w:r>
      <w:proofErr w:type="gramEnd"/>
      <w:r>
        <w:rPr>
          <w:rFonts w:ascii="Times New Roman" w:hAnsi="Times New Roman" w:cs="Times New Roman"/>
        </w:rPr>
        <w:t xml:space="preserve"> existen alrededor de 14.000.000.000 dispositivos </w:t>
      </w:r>
      <w:proofErr w:type="spellStart"/>
      <w:r>
        <w:rPr>
          <w:rFonts w:ascii="Times New Roman" w:hAnsi="Times New Roman" w:cs="Times New Roman"/>
        </w:rPr>
        <w:t>IoT</w:t>
      </w:r>
      <w:proofErr w:type="spellEnd"/>
      <w:r>
        <w:rPr>
          <w:rFonts w:ascii="Times New Roman" w:hAnsi="Times New Roman" w:cs="Times New Roman"/>
        </w:rPr>
        <w:t>, y se espera que para 2025 esta cifra haya crecido hasta los 27 billones (americanos) de dispositivos conectados (Figura 1)</w:t>
      </w:r>
    </w:p>
    <w:p w14:paraId="10EBD980" w14:textId="77777777" w:rsidR="00E23E92" w:rsidRDefault="00E23E92" w:rsidP="00E23E92">
      <w:pPr>
        <w:jc w:val="both"/>
        <w:rPr>
          <w:rFonts w:ascii="Times New Roman" w:hAnsi="Times New Roman" w:cs="Times New Roman"/>
        </w:rPr>
      </w:pPr>
    </w:p>
    <w:p w14:paraId="48F74C95" w14:textId="77777777" w:rsidR="00E23E92" w:rsidRDefault="00E23E92" w:rsidP="00E23E92">
      <w:pPr>
        <w:keepNext/>
        <w:jc w:val="both"/>
      </w:pPr>
      <w:r>
        <w:rPr>
          <w:noProof/>
        </w:rPr>
        <w:drawing>
          <wp:inline distT="0" distB="0" distL="0" distR="0" wp14:anchorId="7D0E3EDC" wp14:editId="53ADEDEC">
            <wp:extent cx="5400040" cy="2835275"/>
            <wp:effectExtent l="0" t="0" r="0" b="3175"/>
            <wp:docPr id="12" name="Imagen 1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Gráfic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835275"/>
                    </a:xfrm>
                    <a:prstGeom prst="rect">
                      <a:avLst/>
                    </a:prstGeom>
                    <a:noFill/>
                    <a:ln>
                      <a:noFill/>
                    </a:ln>
                  </pic:spPr>
                </pic:pic>
              </a:graphicData>
            </a:graphic>
          </wp:inline>
        </w:drawing>
      </w:r>
    </w:p>
    <w:p w14:paraId="19AE40E2" w14:textId="7C44191F" w:rsidR="00E23E92" w:rsidRDefault="00E23E92" w:rsidP="00E23E92">
      <w:pPr>
        <w:pStyle w:val="Descripcin"/>
        <w:jc w:val="both"/>
      </w:pPr>
      <w:r>
        <w:t xml:space="preserve">Figura </w:t>
      </w:r>
      <w:fldSimple w:instr=" SEQ Figura \* ARABIC ">
        <w:r w:rsidR="007272A1">
          <w:rPr>
            <w:noProof/>
          </w:rPr>
          <w:t>1</w:t>
        </w:r>
      </w:fldSimple>
      <w:r>
        <w:t xml:space="preserve">. Previsión de dispositivos </w:t>
      </w:r>
      <w:proofErr w:type="spellStart"/>
      <w:r>
        <w:t>IoT</w:t>
      </w:r>
      <w:proofErr w:type="spellEnd"/>
      <w:r>
        <w:t xml:space="preserve"> en el mercado entre 2015-2025</w:t>
      </w:r>
    </w:p>
    <w:p w14:paraId="1914A677" w14:textId="77777777" w:rsidR="001606C8" w:rsidRDefault="005F1D48" w:rsidP="00416F88">
      <w:pPr>
        <w:spacing w:line="360" w:lineRule="auto"/>
        <w:jc w:val="both"/>
        <w:rPr>
          <w:rFonts w:ascii="Times New Roman" w:hAnsi="Times New Roman" w:cs="Times New Roman"/>
        </w:rPr>
      </w:pPr>
      <w:r>
        <w:rPr>
          <w:rFonts w:ascii="Times New Roman" w:hAnsi="Times New Roman" w:cs="Times New Roman"/>
        </w:rPr>
        <w:tab/>
      </w:r>
    </w:p>
    <w:p w14:paraId="024582B6" w14:textId="121A6155" w:rsidR="005F1D48" w:rsidRDefault="005F1D48" w:rsidP="001606C8">
      <w:pPr>
        <w:spacing w:line="360" w:lineRule="auto"/>
        <w:ind w:firstLine="708"/>
        <w:jc w:val="both"/>
        <w:rPr>
          <w:rFonts w:ascii="Times New Roman" w:hAnsi="Times New Roman" w:cs="Times New Roman"/>
        </w:rPr>
      </w:pPr>
      <w:r>
        <w:rPr>
          <w:rFonts w:ascii="Times New Roman" w:hAnsi="Times New Roman" w:cs="Times New Roman"/>
        </w:rPr>
        <w:t xml:space="preserve">Este volumen de dispositivos interconectados, sumado a que cada </w:t>
      </w:r>
      <w:r w:rsidR="00540FF3">
        <w:rPr>
          <w:rFonts w:ascii="Times New Roman" w:hAnsi="Times New Roman" w:cs="Times New Roman"/>
        </w:rPr>
        <w:t>vez</w:t>
      </w:r>
      <w:r>
        <w:rPr>
          <w:rFonts w:ascii="Times New Roman" w:hAnsi="Times New Roman" w:cs="Times New Roman"/>
        </w:rPr>
        <w:t xml:space="preserve"> más objetos que utilizamos diariamente han pasado a ser dispositivos </w:t>
      </w:r>
      <w:proofErr w:type="spellStart"/>
      <w:r>
        <w:rPr>
          <w:rFonts w:ascii="Times New Roman" w:hAnsi="Times New Roman" w:cs="Times New Roman"/>
        </w:rPr>
        <w:t>IoT</w:t>
      </w:r>
      <w:proofErr w:type="spellEnd"/>
      <w:r w:rsidR="00540FF3">
        <w:rPr>
          <w:rFonts w:ascii="Times New Roman" w:hAnsi="Times New Roman" w:cs="Times New Roman"/>
        </w:rPr>
        <w:t xml:space="preserve"> (relojes, neveras, cafeteras, </w:t>
      </w:r>
      <w:proofErr w:type="spellStart"/>
      <w:r w:rsidR="00540FF3">
        <w:rPr>
          <w:rFonts w:ascii="Times New Roman" w:hAnsi="Times New Roman" w:cs="Times New Roman"/>
        </w:rPr>
        <w:t>etc</w:t>
      </w:r>
      <w:proofErr w:type="spellEnd"/>
      <w:r w:rsidR="00540FF3">
        <w:rPr>
          <w:rFonts w:ascii="Times New Roman" w:hAnsi="Times New Roman" w:cs="Times New Roman"/>
        </w:rPr>
        <w:t xml:space="preserve">…) </w:t>
      </w:r>
      <w:r>
        <w:rPr>
          <w:rFonts w:ascii="Times New Roman" w:hAnsi="Times New Roman" w:cs="Times New Roman"/>
        </w:rPr>
        <w:t>, hace que las brechas de seguridad que puedan existir en estos</w:t>
      </w:r>
      <w:r w:rsidR="003D475E">
        <w:rPr>
          <w:rFonts w:ascii="Times New Roman" w:hAnsi="Times New Roman" w:cs="Times New Roman"/>
        </w:rPr>
        <w:t xml:space="preserve"> </w:t>
      </w:r>
      <w:r>
        <w:rPr>
          <w:rFonts w:ascii="Times New Roman" w:hAnsi="Times New Roman" w:cs="Times New Roman"/>
        </w:rPr>
        <w:t>puedan acarrear consecuencias más graves, que van de fugas de información, secuestros de vehículos a directamente convertir nuestro sistema doméstico de seguridad en una cámara que emite 24 horas al día en abierto para cualquier atacante que decida interceptarla.</w:t>
      </w:r>
    </w:p>
    <w:p w14:paraId="518A37FD" w14:textId="727E594A" w:rsidR="005F1D48" w:rsidRDefault="005F1D48" w:rsidP="00416F88">
      <w:pPr>
        <w:spacing w:line="360" w:lineRule="auto"/>
        <w:jc w:val="both"/>
        <w:rPr>
          <w:rFonts w:ascii="Times New Roman" w:hAnsi="Times New Roman" w:cs="Times New Roman"/>
        </w:rPr>
      </w:pPr>
      <w:r>
        <w:rPr>
          <w:rFonts w:ascii="Times New Roman" w:hAnsi="Times New Roman" w:cs="Times New Roman"/>
        </w:rPr>
        <w:lastRenderedPageBreak/>
        <w:tab/>
        <w:t xml:space="preserve">En el siguiente capítulo </w:t>
      </w:r>
      <w:r w:rsidR="00540FF3">
        <w:rPr>
          <w:rFonts w:ascii="Times New Roman" w:hAnsi="Times New Roman" w:cs="Times New Roman"/>
        </w:rPr>
        <w:t>se tratarán</w:t>
      </w:r>
      <w:r>
        <w:rPr>
          <w:rFonts w:ascii="Times New Roman" w:hAnsi="Times New Roman" w:cs="Times New Roman"/>
        </w:rPr>
        <w:t xml:space="preserve"> algunos de estos sucesos y sus repercusiones, demostrando que estos problemas no solo se dan en dispositivos de fabricación doméstica o de pequeñas marcas, sino incluso en aquellos fabricados por empresas </w:t>
      </w:r>
      <w:r w:rsidR="003D475E">
        <w:rPr>
          <w:rFonts w:ascii="Times New Roman" w:hAnsi="Times New Roman" w:cs="Times New Roman"/>
        </w:rPr>
        <w:t>más conocidas</w:t>
      </w:r>
      <w:r>
        <w:rPr>
          <w:rFonts w:ascii="Times New Roman" w:hAnsi="Times New Roman" w:cs="Times New Roman"/>
        </w:rPr>
        <w:t xml:space="preserve"> y</w:t>
      </w:r>
      <w:r w:rsidR="003D475E">
        <w:rPr>
          <w:rFonts w:ascii="Times New Roman" w:hAnsi="Times New Roman" w:cs="Times New Roman"/>
        </w:rPr>
        <w:t xml:space="preserve"> que</w:t>
      </w:r>
      <w:r>
        <w:rPr>
          <w:rFonts w:ascii="Times New Roman" w:hAnsi="Times New Roman" w:cs="Times New Roman"/>
        </w:rPr>
        <w:t xml:space="preserve"> consumimos de forma inconsciente al relacionar mentalmente su imagen con productos de calidad y seguros, a pesar de que en muchos casos se ha demostrado no ser así</w:t>
      </w:r>
      <w:r w:rsidR="003D475E">
        <w:rPr>
          <w:rFonts w:ascii="Times New Roman" w:hAnsi="Times New Roman" w:cs="Times New Roman"/>
        </w:rPr>
        <w:t xml:space="preserve">, como se </w:t>
      </w:r>
      <w:r w:rsidR="00384A79">
        <w:rPr>
          <w:rFonts w:ascii="Times New Roman" w:hAnsi="Times New Roman" w:cs="Times New Roman"/>
        </w:rPr>
        <w:t>expondrá en futuros capítulos.</w:t>
      </w:r>
    </w:p>
    <w:p w14:paraId="2F40E990" w14:textId="6CC76969" w:rsidR="005F1D48" w:rsidRDefault="005F1D48" w:rsidP="00416F88">
      <w:pPr>
        <w:spacing w:line="360" w:lineRule="auto"/>
        <w:jc w:val="both"/>
        <w:rPr>
          <w:rFonts w:ascii="Times New Roman" w:hAnsi="Times New Roman" w:cs="Times New Roman"/>
        </w:rPr>
      </w:pPr>
      <w:r>
        <w:rPr>
          <w:rFonts w:ascii="Times New Roman" w:hAnsi="Times New Roman" w:cs="Times New Roman"/>
        </w:rPr>
        <w:tab/>
        <w:t xml:space="preserve">Como </w:t>
      </w:r>
      <w:r w:rsidR="000200EA">
        <w:rPr>
          <w:rFonts w:ascii="Times New Roman" w:hAnsi="Times New Roman" w:cs="Times New Roman"/>
        </w:rPr>
        <w:t>es lógico, la irrupción de estos aparatos en el mercado, así como su explosiva expansión, han venido acompañadas de nuevas formas de realizar ciberataques, dando lugar a problemas de seguridad que no existían antes, y unas cifras de dispositivos de uso diario que son vulnerables a ataques básicos que no hace más que escalar.</w:t>
      </w:r>
    </w:p>
    <w:p w14:paraId="3923C314" w14:textId="13C0A8D5" w:rsidR="00416F88" w:rsidRDefault="00416F88" w:rsidP="00416F88">
      <w:pPr>
        <w:spacing w:line="360" w:lineRule="auto"/>
        <w:jc w:val="both"/>
        <w:rPr>
          <w:rFonts w:ascii="Times New Roman" w:hAnsi="Times New Roman" w:cs="Times New Roman"/>
        </w:rPr>
      </w:pPr>
      <w:r>
        <w:rPr>
          <w:rFonts w:ascii="Times New Roman" w:hAnsi="Times New Roman" w:cs="Times New Roman"/>
        </w:rPr>
        <w:tab/>
        <w:t>La fundación OWASP ha creado y difundido un Top 10</w:t>
      </w:r>
      <w:r w:rsidR="00384A79">
        <w:rPr>
          <w:rFonts w:ascii="Times New Roman" w:hAnsi="Times New Roman" w:cs="Times New Roman"/>
        </w:rPr>
        <w:t xml:space="preserve"> [3]</w:t>
      </w:r>
      <w:r>
        <w:rPr>
          <w:rFonts w:ascii="Times New Roman" w:hAnsi="Times New Roman" w:cs="Times New Roman"/>
        </w:rPr>
        <w:t xml:space="preserve"> de las mayores amenazas y vulnerabilidades más comunes en dispositivos </w:t>
      </w:r>
      <w:proofErr w:type="spellStart"/>
      <w:r>
        <w:rPr>
          <w:rFonts w:ascii="Times New Roman" w:hAnsi="Times New Roman" w:cs="Times New Roman"/>
        </w:rPr>
        <w:t>IoT</w:t>
      </w:r>
      <w:proofErr w:type="spellEnd"/>
      <w:r w:rsidR="002E00CE">
        <w:rPr>
          <w:rFonts w:ascii="Times New Roman" w:hAnsi="Times New Roman" w:cs="Times New Roman"/>
        </w:rPr>
        <w:t xml:space="preserve"> (figura 2)</w:t>
      </w:r>
      <w:r>
        <w:rPr>
          <w:rFonts w:ascii="Times New Roman" w:hAnsi="Times New Roman" w:cs="Times New Roman"/>
        </w:rPr>
        <w:t>, que contempla los siguientes problemas:</w:t>
      </w:r>
    </w:p>
    <w:p w14:paraId="5B61D005" w14:textId="259DEE9F" w:rsidR="00416F88" w:rsidRDefault="00416F88"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Contraseñas</w:t>
      </w:r>
      <w:r w:rsidR="002E00CE">
        <w:rPr>
          <w:rFonts w:ascii="Times New Roman" w:hAnsi="Times New Roman" w:cs="Times New Roman"/>
        </w:rPr>
        <w:t xml:space="preserve"> débiles ante ataques de fuerza bruta, o en muchos casos, directamente </w:t>
      </w:r>
      <w:proofErr w:type="spellStart"/>
      <w:r w:rsidR="002E00CE">
        <w:rPr>
          <w:rFonts w:ascii="Times New Roman" w:hAnsi="Times New Roman" w:cs="Times New Roman"/>
          <w:i/>
          <w:iCs/>
        </w:rPr>
        <w:t>hardcodeadas</w:t>
      </w:r>
      <w:proofErr w:type="spellEnd"/>
      <w:r w:rsidR="002E00CE">
        <w:rPr>
          <w:rFonts w:ascii="Times New Roman" w:hAnsi="Times New Roman" w:cs="Times New Roman"/>
        </w:rPr>
        <w:t xml:space="preserve"> en el código del dispositivo. En muchos casos estas contraseñas directamente no son modificables por el usuario o no se le insiste en la importancia de cambiarlas.</w:t>
      </w:r>
    </w:p>
    <w:p w14:paraId="604D3383" w14:textId="089EB751" w:rsidR="002E00CE"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Los servicios en internet de estos dispositivos muchas veces no se </w:t>
      </w:r>
      <w:proofErr w:type="spellStart"/>
      <w:r>
        <w:rPr>
          <w:rFonts w:ascii="Times New Roman" w:hAnsi="Times New Roman" w:cs="Times New Roman"/>
        </w:rPr>
        <w:t>securizan</w:t>
      </w:r>
      <w:proofErr w:type="spellEnd"/>
      <w:r>
        <w:rPr>
          <w:rFonts w:ascii="Times New Roman" w:hAnsi="Times New Roman" w:cs="Times New Roman"/>
        </w:rPr>
        <w:t xml:space="preserve">, haciendo que el atacante pueda acceder al dispositivo de forma remota e interactuar con él a través de su </w:t>
      </w:r>
      <w:proofErr w:type="spellStart"/>
      <w:r>
        <w:rPr>
          <w:rFonts w:ascii="Times New Roman" w:hAnsi="Times New Roman" w:cs="Times New Roman"/>
        </w:rPr>
        <w:t>endpoint</w:t>
      </w:r>
      <w:proofErr w:type="spellEnd"/>
      <w:r>
        <w:rPr>
          <w:rFonts w:ascii="Times New Roman" w:hAnsi="Times New Roman" w:cs="Times New Roman"/>
        </w:rPr>
        <w:t>.</w:t>
      </w:r>
    </w:p>
    <w:p w14:paraId="4BEB4C35" w14:textId="4EE2941A"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En muchos casos, las propias interfaces gráficas que deberían ser sencillas y cómodas para el usuario final son tan básicas que no realizan correctamente las tareas de autenticación o </w:t>
      </w:r>
      <w:r w:rsidR="002506EB">
        <w:rPr>
          <w:rFonts w:ascii="Times New Roman" w:hAnsi="Times New Roman" w:cs="Times New Roman"/>
        </w:rPr>
        <w:t>no filtran las entradas o salidas de información.</w:t>
      </w:r>
    </w:p>
    <w:p w14:paraId="7DEFD57F" w14:textId="6002FA22" w:rsidR="009937DA" w:rsidRDefault="00094F0E"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Muchos de estos dispositivos</w:t>
      </w:r>
      <w:r w:rsidR="009937DA">
        <w:rPr>
          <w:rFonts w:ascii="Times New Roman" w:hAnsi="Times New Roman" w:cs="Times New Roman"/>
        </w:rPr>
        <w:t xml:space="preserve"> no </w:t>
      </w:r>
      <w:r>
        <w:rPr>
          <w:rFonts w:ascii="Times New Roman" w:hAnsi="Times New Roman" w:cs="Times New Roman"/>
        </w:rPr>
        <w:t>incluyen</w:t>
      </w:r>
      <w:r w:rsidR="009937DA">
        <w:rPr>
          <w:rFonts w:ascii="Times New Roman" w:hAnsi="Times New Roman" w:cs="Times New Roman"/>
        </w:rPr>
        <w:t xml:space="preserve"> mecanismos de validación de firmware, </w:t>
      </w:r>
      <w:r>
        <w:rPr>
          <w:rFonts w:ascii="Times New Roman" w:hAnsi="Times New Roman" w:cs="Times New Roman"/>
        </w:rPr>
        <w:t>lo que permite que un atacante pueda instalar versiones no firmadas que comprometan el sistema operativo y el dispositivo en sí.</w:t>
      </w:r>
    </w:p>
    <w:p w14:paraId="1A023CF9" w14:textId="6D42D7E5"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Estos dispositivos en muchos casos son difíciles de actualizar y mantener, haciendo que</w:t>
      </w:r>
      <w:r w:rsidR="00094F0E">
        <w:rPr>
          <w:rFonts w:ascii="Times New Roman" w:hAnsi="Times New Roman" w:cs="Times New Roman"/>
        </w:rPr>
        <w:t>,</w:t>
      </w:r>
      <w:r>
        <w:rPr>
          <w:rFonts w:ascii="Times New Roman" w:hAnsi="Times New Roman" w:cs="Times New Roman"/>
        </w:rPr>
        <w:t xml:space="preserve"> en algunos casos, tras descubrir una vulnerabilidad a nivel de software o hardware, sea muy complicado poder parchear o mitigar estos problemas.</w:t>
      </w:r>
    </w:p>
    <w:p w14:paraId="7822AFC9" w14:textId="61061550"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La protección de datos privados es otro problema común en el mundo de los dispositivos </w:t>
      </w:r>
      <w:proofErr w:type="spellStart"/>
      <w:r>
        <w:rPr>
          <w:rFonts w:ascii="Times New Roman" w:hAnsi="Times New Roman" w:cs="Times New Roman"/>
        </w:rPr>
        <w:t>IoT</w:t>
      </w:r>
      <w:proofErr w:type="spellEnd"/>
      <w:r>
        <w:rPr>
          <w:rFonts w:ascii="Times New Roman" w:hAnsi="Times New Roman" w:cs="Times New Roman"/>
        </w:rPr>
        <w:t xml:space="preserve">, ya que muchos de estos manejan altas cantidades de información sensible, lo que sumado al resto de problemas que hemos visto, </w:t>
      </w:r>
      <w:r w:rsidR="00840101">
        <w:rPr>
          <w:rFonts w:ascii="Times New Roman" w:hAnsi="Times New Roman" w:cs="Times New Roman"/>
        </w:rPr>
        <w:t>puede causar fugas de información con nefastas consecuencias.</w:t>
      </w:r>
    </w:p>
    <w:p w14:paraId="416C86AA" w14:textId="402AEE1E" w:rsidR="00840101" w:rsidRDefault="00840101"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lastRenderedPageBreak/>
        <w:t xml:space="preserve">La ausencia de mecanismos de </w:t>
      </w:r>
      <w:r w:rsidR="00094F0E">
        <w:rPr>
          <w:rFonts w:ascii="Times New Roman" w:hAnsi="Times New Roman" w:cs="Times New Roman"/>
        </w:rPr>
        <w:t>cifrado</w:t>
      </w:r>
      <w:r>
        <w:rPr>
          <w:rFonts w:ascii="Times New Roman" w:hAnsi="Times New Roman" w:cs="Times New Roman"/>
        </w:rPr>
        <w:t xml:space="preserve"> a la hora de transmitir la información hace que muchos dispositivos simplemente la envíen en </w:t>
      </w:r>
      <w:r w:rsidR="00094F0E">
        <w:rPr>
          <w:rFonts w:ascii="Times New Roman" w:hAnsi="Times New Roman" w:cs="Times New Roman"/>
        </w:rPr>
        <w:t>claro</w:t>
      </w:r>
      <w:r>
        <w:rPr>
          <w:rFonts w:ascii="Times New Roman" w:hAnsi="Times New Roman" w:cs="Times New Roman"/>
        </w:rPr>
        <w:t>, facilitando a un atacante interceptar estas transacciones y acceder fácilmente a datos privados.</w:t>
      </w:r>
    </w:p>
    <w:p w14:paraId="3591C126" w14:textId="1F16EA44" w:rsidR="00840101" w:rsidRDefault="00840101"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Muchos dispositivos no permiten una modificación de su configuración por parte del usuario final, lo que significa que, si la configuración inicial del dispositivo se ve comprometida, el usuario no pueda hacer nada por modificarla ni mitigar el impacto de la vulnerabilidad.</w:t>
      </w:r>
    </w:p>
    <w:p w14:paraId="4BC06580" w14:textId="3E03766E" w:rsidR="00840101" w:rsidRDefault="009739A5"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Dentro de un ecosistema </w:t>
      </w:r>
      <w:proofErr w:type="spellStart"/>
      <w:r>
        <w:rPr>
          <w:rFonts w:ascii="Times New Roman" w:hAnsi="Times New Roman" w:cs="Times New Roman"/>
        </w:rPr>
        <w:t>IoT</w:t>
      </w:r>
      <w:proofErr w:type="spellEnd"/>
      <w:r>
        <w:rPr>
          <w:rFonts w:ascii="Times New Roman" w:hAnsi="Times New Roman" w:cs="Times New Roman"/>
        </w:rPr>
        <w:t xml:space="preserve"> a veces es muy complicado poder </w:t>
      </w:r>
      <w:proofErr w:type="spellStart"/>
      <w:r>
        <w:rPr>
          <w:rFonts w:ascii="Times New Roman" w:hAnsi="Times New Roman" w:cs="Times New Roman"/>
        </w:rPr>
        <w:t>securizar</w:t>
      </w:r>
      <w:proofErr w:type="spellEnd"/>
      <w:r>
        <w:rPr>
          <w:rFonts w:ascii="Times New Roman" w:hAnsi="Times New Roman" w:cs="Times New Roman"/>
        </w:rPr>
        <w:t xml:space="preserve"> todos los dispositivos que lo conforman, haciendo que puedan darse vulnerabilidades que se extiendan desde los dispositivos más básicos a todos los demás que se encuentran interconectados dentro de una red </w:t>
      </w:r>
      <w:proofErr w:type="spellStart"/>
      <w:r>
        <w:rPr>
          <w:rFonts w:ascii="Times New Roman" w:hAnsi="Times New Roman" w:cs="Times New Roman"/>
        </w:rPr>
        <w:t>Wi</w:t>
      </w:r>
      <w:proofErr w:type="spellEnd"/>
      <w:r>
        <w:rPr>
          <w:rFonts w:ascii="Times New Roman" w:hAnsi="Times New Roman" w:cs="Times New Roman"/>
        </w:rPr>
        <w:t>-</w:t>
      </w:r>
      <w:proofErr w:type="gramStart"/>
      <w:r>
        <w:rPr>
          <w:rFonts w:ascii="Times New Roman" w:hAnsi="Times New Roman" w:cs="Times New Roman"/>
        </w:rPr>
        <w:t>Fi</w:t>
      </w:r>
      <w:proofErr w:type="gramEnd"/>
      <w:r>
        <w:rPr>
          <w:rFonts w:ascii="Times New Roman" w:hAnsi="Times New Roman" w:cs="Times New Roman"/>
        </w:rPr>
        <w:t xml:space="preserve"> por ejemplo.</w:t>
      </w:r>
    </w:p>
    <w:p w14:paraId="05AB2242" w14:textId="252E0065" w:rsidR="009739A5" w:rsidRDefault="009739A5"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A nivel de hardware, en muchos casos estos dispositivos siguen incluyendo puertos para depuración accesibles con solo quitar un tornillo, y demás elementos que hacen que un atacante pueda adquirir un dispositivo, desmontarlo y analizarlo fácilmente en busca de vulnerabilidades que usar en futuros ataques.</w:t>
      </w:r>
    </w:p>
    <w:p w14:paraId="70D1DC75" w14:textId="77777777" w:rsidR="009739A5" w:rsidRPr="00416F88" w:rsidRDefault="009739A5" w:rsidP="009739A5">
      <w:pPr>
        <w:pStyle w:val="Prrafodelista"/>
        <w:spacing w:line="360" w:lineRule="auto"/>
        <w:jc w:val="both"/>
        <w:rPr>
          <w:rFonts w:ascii="Times New Roman" w:hAnsi="Times New Roman" w:cs="Times New Roman"/>
        </w:rPr>
      </w:pPr>
    </w:p>
    <w:p w14:paraId="61C40277" w14:textId="77777777" w:rsidR="002E00CE" w:rsidRDefault="00416F88" w:rsidP="002E00CE">
      <w:pPr>
        <w:keepNext/>
        <w:spacing w:line="360" w:lineRule="auto"/>
        <w:jc w:val="both"/>
      </w:pPr>
      <w:r>
        <w:rPr>
          <w:noProof/>
        </w:rPr>
        <w:drawing>
          <wp:inline distT="0" distB="0" distL="0" distR="0" wp14:anchorId="25CE3191" wp14:editId="7250CEFD">
            <wp:extent cx="5911561" cy="2583180"/>
            <wp:effectExtent l="0" t="0" r="0" b="7620"/>
            <wp:docPr id="13" name="Imagen 13"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cala de tiemp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4201" cy="2584334"/>
                    </a:xfrm>
                    <a:prstGeom prst="rect">
                      <a:avLst/>
                    </a:prstGeom>
                    <a:noFill/>
                    <a:ln>
                      <a:noFill/>
                    </a:ln>
                  </pic:spPr>
                </pic:pic>
              </a:graphicData>
            </a:graphic>
          </wp:inline>
        </w:drawing>
      </w:r>
    </w:p>
    <w:p w14:paraId="07A9F4CD" w14:textId="11595EAD" w:rsidR="00416F88" w:rsidRDefault="002E00CE" w:rsidP="002E00CE">
      <w:pPr>
        <w:pStyle w:val="Descripcin"/>
        <w:jc w:val="both"/>
        <w:rPr>
          <w:rFonts w:ascii="Times New Roman" w:hAnsi="Times New Roman" w:cs="Times New Roman"/>
        </w:rPr>
      </w:pPr>
      <w:r>
        <w:t xml:space="preserve">Figura </w:t>
      </w:r>
      <w:fldSimple w:instr=" SEQ Figura \* ARABIC ">
        <w:r w:rsidR="007272A1">
          <w:rPr>
            <w:noProof/>
          </w:rPr>
          <w:t>2</w:t>
        </w:r>
      </w:fldSimple>
      <w:r>
        <w:t xml:space="preserve">. Top 10 vulnerabilidades </w:t>
      </w:r>
      <w:proofErr w:type="spellStart"/>
      <w:r>
        <w:t>IoT</w:t>
      </w:r>
      <w:proofErr w:type="spellEnd"/>
      <w:r>
        <w:t xml:space="preserve"> según OWASP</w:t>
      </w:r>
    </w:p>
    <w:p w14:paraId="03828DB3" w14:textId="77777777" w:rsidR="00416F88" w:rsidRDefault="00416F88" w:rsidP="00416F88">
      <w:pPr>
        <w:spacing w:line="360" w:lineRule="auto"/>
        <w:jc w:val="both"/>
        <w:rPr>
          <w:rFonts w:ascii="Times New Roman" w:hAnsi="Times New Roman" w:cs="Times New Roman"/>
        </w:rPr>
      </w:pPr>
    </w:p>
    <w:p w14:paraId="72493E08" w14:textId="591ED01A" w:rsidR="000200EA" w:rsidRDefault="000200EA" w:rsidP="00416F88">
      <w:pPr>
        <w:spacing w:line="360" w:lineRule="auto"/>
        <w:jc w:val="both"/>
        <w:rPr>
          <w:rFonts w:ascii="Times New Roman" w:hAnsi="Times New Roman" w:cs="Times New Roman"/>
        </w:rPr>
      </w:pPr>
      <w:r>
        <w:rPr>
          <w:rFonts w:ascii="Times New Roman" w:hAnsi="Times New Roman" w:cs="Times New Roman"/>
        </w:rPr>
        <w:tab/>
        <w:t xml:space="preserve">Los dispositivos </w:t>
      </w:r>
      <w:proofErr w:type="spellStart"/>
      <w:r>
        <w:rPr>
          <w:rFonts w:ascii="Times New Roman" w:hAnsi="Times New Roman" w:cs="Times New Roman"/>
        </w:rPr>
        <w:t>IoT</w:t>
      </w:r>
      <w:proofErr w:type="spellEnd"/>
      <w:r>
        <w:rPr>
          <w:rFonts w:ascii="Times New Roman" w:hAnsi="Times New Roman" w:cs="Times New Roman"/>
        </w:rPr>
        <w:t xml:space="preserve"> deben trabajar bajo la premisa de </w:t>
      </w:r>
      <w:r w:rsidR="0096256F">
        <w:rPr>
          <w:rFonts w:ascii="Times New Roman" w:hAnsi="Times New Roman" w:cs="Times New Roman"/>
        </w:rPr>
        <w:t>ser ligeros y no sacrificar a cambio su rendimiento, lo que crea un caldo de cultivo perfecto para que las empresas encargadas de diseñarlos, en muchos casos ignoren el aspecto de la seguridad o no lo tomen tan en cuenta como deberían, lo que ocasiona dispositivos que transmite información en abierto, cifrados anticuados y poco efectivos, ecosistemas domésticos que permiten propagar ataques desde dispositivos básicos a los más sofisticados…</w:t>
      </w:r>
    </w:p>
    <w:p w14:paraId="1106D20B" w14:textId="4842D9A1" w:rsidR="00842DD6" w:rsidRDefault="0096256F" w:rsidP="003858BC">
      <w:pPr>
        <w:spacing w:line="360" w:lineRule="auto"/>
        <w:jc w:val="both"/>
        <w:rPr>
          <w:rFonts w:ascii="Times New Roman" w:hAnsi="Times New Roman" w:cs="Times New Roman"/>
        </w:rPr>
      </w:pPr>
      <w:r>
        <w:rPr>
          <w:rFonts w:ascii="Times New Roman" w:hAnsi="Times New Roman" w:cs="Times New Roman"/>
        </w:rPr>
        <w:lastRenderedPageBreak/>
        <w:tab/>
        <w:t xml:space="preserve">Sin embargo, como </w:t>
      </w:r>
      <w:r w:rsidR="00094F0E">
        <w:rPr>
          <w:rFonts w:ascii="Times New Roman" w:hAnsi="Times New Roman" w:cs="Times New Roman"/>
        </w:rPr>
        <w:t>se tratará</w:t>
      </w:r>
      <w:r>
        <w:rPr>
          <w:rFonts w:ascii="Times New Roman" w:hAnsi="Times New Roman" w:cs="Times New Roman"/>
        </w:rPr>
        <w:t xml:space="preserve"> más adelante en este trabajo, existe actualmente una interesante corriente de expertos en ciberseguridad que día a día se esfuerzan en investigar, diseñar e implementar algoritmos criptográficos ligeros orientados a estos dispositivos, </w:t>
      </w:r>
      <w:r w:rsidR="009739A5">
        <w:rPr>
          <w:rFonts w:ascii="Times New Roman" w:hAnsi="Times New Roman" w:cs="Times New Roman"/>
        </w:rPr>
        <w:t>que,</w:t>
      </w:r>
      <w:r>
        <w:rPr>
          <w:rFonts w:ascii="Times New Roman" w:hAnsi="Times New Roman" w:cs="Times New Roman"/>
        </w:rPr>
        <w:t xml:space="preserve"> si bien en muchos casos son </w:t>
      </w:r>
      <w:r w:rsidR="00416F88">
        <w:rPr>
          <w:rFonts w:ascii="Times New Roman" w:hAnsi="Times New Roman" w:cs="Times New Roman"/>
        </w:rPr>
        <w:t>conceptos</w:t>
      </w:r>
      <w:r>
        <w:rPr>
          <w:rFonts w:ascii="Times New Roman" w:hAnsi="Times New Roman" w:cs="Times New Roman"/>
        </w:rPr>
        <w:t xml:space="preserve"> en fas</w:t>
      </w:r>
      <w:r w:rsidR="00416F88">
        <w:rPr>
          <w:rFonts w:ascii="Times New Roman" w:hAnsi="Times New Roman" w:cs="Times New Roman"/>
        </w:rPr>
        <w:t>e</w:t>
      </w:r>
      <w:r>
        <w:rPr>
          <w:rFonts w:ascii="Times New Roman" w:hAnsi="Times New Roman" w:cs="Times New Roman"/>
        </w:rPr>
        <w:t xml:space="preserve"> aún muy tempran</w:t>
      </w:r>
      <w:r w:rsidR="00416F88">
        <w:rPr>
          <w:rFonts w:ascii="Times New Roman" w:hAnsi="Times New Roman" w:cs="Times New Roman"/>
        </w:rPr>
        <w:t>a</w:t>
      </w:r>
      <w:r>
        <w:rPr>
          <w:rFonts w:ascii="Times New Roman" w:hAnsi="Times New Roman" w:cs="Times New Roman"/>
        </w:rPr>
        <w:t>, son</w:t>
      </w:r>
      <w:r w:rsidR="00416F88">
        <w:rPr>
          <w:rFonts w:ascii="Times New Roman" w:hAnsi="Times New Roman" w:cs="Times New Roman"/>
        </w:rPr>
        <w:t xml:space="preserve"> una línea de investigación cada vez más necesaria e interesante, sobre todo para aquellos involucrados en el diseño de estos dispositivos.</w:t>
      </w:r>
      <w:r w:rsidR="00094F0E">
        <w:rPr>
          <w:rFonts w:ascii="Times New Roman" w:hAnsi="Times New Roman" w:cs="Times New Roman"/>
        </w:rPr>
        <w:t xml:space="preserve"> La correcta implementación de algoritmos de criptografía ligera en dispositivos </w:t>
      </w:r>
      <w:proofErr w:type="spellStart"/>
      <w:r w:rsidR="00094F0E">
        <w:rPr>
          <w:rFonts w:ascii="Times New Roman" w:hAnsi="Times New Roman" w:cs="Times New Roman"/>
        </w:rPr>
        <w:t>IoT</w:t>
      </w:r>
      <w:proofErr w:type="spellEnd"/>
      <w:r w:rsidR="00094F0E">
        <w:rPr>
          <w:rFonts w:ascii="Times New Roman" w:hAnsi="Times New Roman" w:cs="Times New Roman"/>
        </w:rPr>
        <w:t xml:space="preserve"> podría ser muy útil para mitigar los problemas ocasionados por ausencia de cifrado que hemos visto en el Top 10 anterior.</w:t>
      </w:r>
    </w:p>
    <w:p w14:paraId="47A3CA62" w14:textId="7197E3B8" w:rsidR="001606C8" w:rsidRDefault="001606C8" w:rsidP="003858BC">
      <w:pPr>
        <w:spacing w:line="360" w:lineRule="auto"/>
        <w:jc w:val="both"/>
        <w:rPr>
          <w:rFonts w:ascii="Times New Roman" w:hAnsi="Times New Roman" w:cs="Times New Roman"/>
        </w:rPr>
      </w:pPr>
    </w:p>
    <w:p w14:paraId="6B080D0A" w14:textId="2EE93AEF" w:rsidR="001606C8" w:rsidRDefault="001606C8" w:rsidP="003858BC">
      <w:pPr>
        <w:spacing w:line="360" w:lineRule="auto"/>
        <w:jc w:val="both"/>
        <w:rPr>
          <w:rFonts w:ascii="Times New Roman" w:hAnsi="Times New Roman" w:cs="Times New Roman"/>
        </w:rPr>
      </w:pPr>
    </w:p>
    <w:p w14:paraId="4486B7DE" w14:textId="7F489FB4" w:rsidR="001606C8" w:rsidRDefault="001606C8" w:rsidP="003858BC">
      <w:pPr>
        <w:spacing w:line="360" w:lineRule="auto"/>
        <w:jc w:val="both"/>
        <w:rPr>
          <w:rFonts w:ascii="Times New Roman" w:hAnsi="Times New Roman" w:cs="Times New Roman"/>
        </w:rPr>
      </w:pPr>
    </w:p>
    <w:p w14:paraId="2023B75A" w14:textId="153DAE05" w:rsidR="001606C8" w:rsidRDefault="001606C8" w:rsidP="003858BC">
      <w:pPr>
        <w:spacing w:line="360" w:lineRule="auto"/>
        <w:jc w:val="both"/>
        <w:rPr>
          <w:rFonts w:ascii="Times New Roman" w:hAnsi="Times New Roman" w:cs="Times New Roman"/>
        </w:rPr>
      </w:pPr>
    </w:p>
    <w:p w14:paraId="7A49C3BD" w14:textId="7AE72643" w:rsidR="001606C8" w:rsidRDefault="001606C8" w:rsidP="003858BC">
      <w:pPr>
        <w:spacing w:line="360" w:lineRule="auto"/>
        <w:jc w:val="both"/>
        <w:rPr>
          <w:rFonts w:ascii="Times New Roman" w:hAnsi="Times New Roman" w:cs="Times New Roman"/>
        </w:rPr>
      </w:pPr>
    </w:p>
    <w:p w14:paraId="10B3DB3E" w14:textId="5EEE9996" w:rsidR="001606C8" w:rsidRDefault="001606C8" w:rsidP="003858BC">
      <w:pPr>
        <w:spacing w:line="360" w:lineRule="auto"/>
        <w:jc w:val="both"/>
        <w:rPr>
          <w:rFonts w:ascii="Times New Roman" w:hAnsi="Times New Roman" w:cs="Times New Roman"/>
        </w:rPr>
      </w:pPr>
    </w:p>
    <w:p w14:paraId="0286F4F3" w14:textId="0E6FBF82" w:rsidR="001606C8" w:rsidRDefault="001606C8" w:rsidP="003858BC">
      <w:pPr>
        <w:spacing w:line="360" w:lineRule="auto"/>
        <w:jc w:val="both"/>
        <w:rPr>
          <w:rFonts w:ascii="Times New Roman" w:hAnsi="Times New Roman" w:cs="Times New Roman"/>
        </w:rPr>
      </w:pPr>
    </w:p>
    <w:p w14:paraId="70129EAA" w14:textId="155DD8B2" w:rsidR="001606C8" w:rsidRDefault="001606C8" w:rsidP="003858BC">
      <w:pPr>
        <w:spacing w:line="360" w:lineRule="auto"/>
        <w:jc w:val="both"/>
        <w:rPr>
          <w:rFonts w:ascii="Times New Roman" w:hAnsi="Times New Roman" w:cs="Times New Roman"/>
        </w:rPr>
      </w:pPr>
    </w:p>
    <w:p w14:paraId="4C4EDEBC" w14:textId="08C3A35F" w:rsidR="001606C8" w:rsidRDefault="001606C8" w:rsidP="003858BC">
      <w:pPr>
        <w:spacing w:line="360" w:lineRule="auto"/>
        <w:jc w:val="both"/>
        <w:rPr>
          <w:rFonts w:ascii="Times New Roman" w:hAnsi="Times New Roman" w:cs="Times New Roman"/>
        </w:rPr>
      </w:pPr>
    </w:p>
    <w:p w14:paraId="545F3B84" w14:textId="647B2625" w:rsidR="001606C8" w:rsidRDefault="001606C8" w:rsidP="003858BC">
      <w:pPr>
        <w:spacing w:line="360" w:lineRule="auto"/>
        <w:jc w:val="both"/>
        <w:rPr>
          <w:rFonts w:ascii="Times New Roman" w:hAnsi="Times New Roman" w:cs="Times New Roman"/>
        </w:rPr>
      </w:pPr>
    </w:p>
    <w:p w14:paraId="6373488F" w14:textId="58B37E19" w:rsidR="001606C8" w:rsidRDefault="001606C8" w:rsidP="003858BC">
      <w:pPr>
        <w:spacing w:line="360" w:lineRule="auto"/>
        <w:jc w:val="both"/>
        <w:rPr>
          <w:rFonts w:ascii="Times New Roman" w:hAnsi="Times New Roman" w:cs="Times New Roman"/>
        </w:rPr>
      </w:pPr>
    </w:p>
    <w:p w14:paraId="78F9715A" w14:textId="147E7598" w:rsidR="001606C8" w:rsidRDefault="001606C8" w:rsidP="003858BC">
      <w:pPr>
        <w:spacing w:line="360" w:lineRule="auto"/>
        <w:jc w:val="both"/>
        <w:rPr>
          <w:rFonts w:ascii="Times New Roman" w:hAnsi="Times New Roman" w:cs="Times New Roman"/>
        </w:rPr>
      </w:pPr>
    </w:p>
    <w:p w14:paraId="52721146" w14:textId="7D0D8816" w:rsidR="001606C8" w:rsidRDefault="001606C8" w:rsidP="003858BC">
      <w:pPr>
        <w:spacing w:line="360" w:lineRule="auto"/>
        <w:jc w:val="both"/>
        <w:rPr>
          <w:rFonts w:ascii="Times New Roman" w:hAnsi="Times New Roman" w:cs="Times New Roman"/>
        </w:rPr>
      </w:pPr>
    </w:p>
    <w:p w14:paraId="0B2AB625" w14:textId="009A708D" w:rsidR="001606C8" w:rsidRDefault="001606C8" w:rsidP="003858BC">
      <w:pPr>
        <w:spacing w:line="360" w:lineRule="auto"/>
        <w:jc w:val="both"/>
        <w:rPr>
          <w:rFonts w:ascii="Times New Roman" w:hAnsi="Times New Roman" w:cs="Times New Roman"/>
        </w:rPr>
      </w:pPr>
    </w:p>
    <w:p w14:paraId="3FDC9329" w14:textId="0C065FBE" w:rsidR="001606C8" w:rsidRDefault="001606C8" w:rsidP="003858BC">
      <w:pPr>
        <w:spacing w:line="360" w:lineRule="auto"/>
        <w:jc w:val="both"/>
        <w:rPr>
          <w:rFonts w:ascii="Times New Roman" w:hAnsi="Times New Roman" w:cs="Times New Roman"/>
        </w:rPr>
      </w:pPr>
    </w:p>
    <w:p w14:paraId="6B93C4C7" w14:textId="1EF0EE72" w:rsidR="001606C8" w:rsidRDefault="001606C8" w:rsidP="003858BC">
      <w:pPr>
        <w:spacing w:line="360" w:lineRule="auto"/>
        <w:jc w:val="both"/>
        <w:rPr>
          <w:rFonts w:ascii="Times New Roman" w:hAnsi="Times New Roman" w:cs="Times New Roman"/>
        </w:rPr>
      </w:pPr>
    </w:p>
    <w:p w14:paraId="1BF85179" w14:textId="205A626E" w:rsidR="001606C8" w:rsidRDefault="001606C8" w:rsidP="003858BC">
      <w:pPr>
        <w:spacing w:line="360" w:lineRule="auto"/>
        <w:jc w:val="both"/>
        <w:rPr>
          <w:rFonts w:ascii="Times New Roman" w:hAnsi="Times New Roman" w:cs="Times New Roman"/>
        </w:rPr>
      </w:pPr>
    </w:p>
    <w:p w14:paraId="467ED6C6" w14:textId="0B024858" w:rsidR="001606C8" w:rsidRDefault="001606C8" w:rsidP="003858BC">
      <w:pPr>
        <w:spacing w:line="360" w:lineRule="auto"/>
        <w:jc w:val="both"/>
        <w:rPr>
          <w:rFonts w:ascii="Times New Roman" w:hAnsi="Times New Roman" w:cs="Times New Roman"/>
        </w:rPr>
      </w:pPr>
    </w:p>
    <w:p w14:paraId="719E0659" w14:textId="77777777" w:rsidR="001606C8" w:rsidRPr="00842DD6" w:rsidRDefault="001606C8" w:rsidP="003858BC">
      <w:pPr>
        <w:spacing w:line="360" w:lineRule="auto"/>
        <w:jc w:val="both"/>
        <w:rPr>
          <w:rFonts w:ascii="Times New Roman" w:hAnsi="Times New Roman" w:cs="Times New Roman"/>
        </w:rPr>
      </w:pPr>
    </w:p>
    <w:p w14:paraId="56967883" w14:textId="125E3255" w:rsidR="00127359" w:rsidRDefault="00127359" w:rsidP="00384A79">
      <w:pPr>
        <w:pStyle w:val="Ttulo1"/>
        <w:numPr>
          <w:ilvl w:val="0"/>
          <w:numId w:val="15"/>
        </w:numPr>
        <w:rPr>
          <w:rFonts w:ascii="Times New Roman" w:hAnsi="Times New Roman" w:cs="Times New Roman"/>
        </w:rPr>
      </w:pPr>
      <w:ins w:id="3" w:author="José Luis Caro Bozzino" w:date="2022-06-12T17:39:00Z">
        <w:r w:rsidRPr="00127359">
          <w:rPr>
            <w:rFonts w:ascii="Times New Roman" w:hAnsi="Times New Roman" w:cs="Times New Roman"/>
          </w:rPr>
          <w:lastRenderedPageBreak/>
          <w:t xml:space="preserve"> </w:t>
        </w:r>
      </w:ins>
      <w:bookmarkStart w:id="4" w:name="_Toc109495921"/>
      <w:r w:rsidRPr="00127359">
        <w:rPr>
          <w:rFonts w:ascii="Times New Roman" w:hAnsi="Times New Roman" w:cs="Times New Roman"/>
        </w:rPr>
        <w:t>Incidentes destacados</w:t>
      </w:r>
      <w:bookmarkEnd w:id="4"/>
    </w:p>
    <w:p w14:paraId="6EC7FEC5" w14:textId="77777777" w:rsidR="00127359" w:rsidRPr="00127359" w:rsidRDefault="00127359" w:rsidP="00127359">
      <w:pPr>
        <w:rPr>
          <w:rFonts w:ascii="Times New Roman" w:hAnsi="Times New Roman" w:cs="Times New Roman"/>
        </w:rPr>
      </w:pPr>
    </w:p>
    <w:p w14:paraId="165AF9DE" w14:textId="5F6F7E9D" w:rsidR="00A0056D" w:rsidRDefault="00127359" w:rsidP="00384A79">
      <w:pPr>
        <w:spacing w:line="360" w:lineRule="auto"/>
        <w:jc w:val="both"/>
        <w:rPr>
          <w:rFonts w:ascii="Times New Roman" w:hAnsi="Times New Roman" w:cs="Times New Roman"/>
        </w:rPr>
      </w:pPr>
      <w:r>
        <w:tab/>
      </w:r>
      <w:r w:rsidRPr="00127359">
        <w:rPr>
          <w:rFonts w:ascii="Times New Roman" w:hAnsi="Times New Roman" w:cs="Times New Roman"/>
        </w:rPr>
        <w:t>Para</w:t>
      </w:r>
      <w:r>
        <w:rPr>
          <w:rFonts w:ascii="Times New Roman" w:hAnsi="Times New Roman" w:cs="Times New Roman"/>
        </w:rPr>
        <w:t xml:space="preserve"> ponernos en contexto sobre la importancia de aplicar medidas </w:t>
      </w:r>
      <w:r w:rsidR="00094F0E">
        <w:rPr>
          <w:rFonts w:ascii="Times New Roman" w:hAnsi="Times New Roman" w:cs="Times New Roman"/>
        </w:rPr>
        <w:t>de ciberseguridad</w:t>
      </w:r>
      <w:r>
        <w:rPr>
          <w:rFonts w:ascii="Times New Roman" w:hAnsi="Times New Roman" w:cs="Times New Roman"/>
        </w:rPr>
        <w:t xml:space="preserve"> a la hora de interactuar con dispositivos </w:t>
      </w:r>
      <w:proofErr w:type="spellStart"/>
      <w:r>
        <w:rPr>
          <w:rFonts w:ascii="Times New Roman" w:hAnsi="Times New Roman" w:cs="Times New Roman"/>
        </w:rPr>
        <w:t>IoT</w:t>
      </w:r>
      <w:proofErr w:type="spellEnd"/>
      <w:r w:rsidR="00F919F2">
        <w:rPr>
          <w:rFonts w:ascii="Times New Roman" w:hAnsi="Times New Roman" w:cs="Times New Roman"/>
        </w:rPr>
        <w:t>, comentaremos una serie de incidentes de seguridad ocurridos en distintas partes del mundo, que ponen sobre la mesa las nefastas consecuencias que puede acarrear el ignorar un aspecto tan importante como es la seguridad en estos dispositivos de uso diario.</w:t>
      </w:r>
    </w:p>
    <w:p w14:paraId="5EEAEC50" w14:textId="0BD08D2C" w:rsidR="00A0056D" w:rsidRDefault="00384A79" w:rsidP="00384A79">
      <w:pPr>
        <w:pStyle w:val="Ttulo2"/>
        <w:rPr>
          <w:rFonts w:ascii="Times New Roman" w:hAnsi="Times New Roman" w:cs="Times New Roman"/>
        </w:rPr>
      </w:pPr>
      <w:bookmarkStart w:id="5" w:name="_Toc109495922"/>
      <w:r>
        <w:rPr>
          <w:rFonts w:ascii="Times New Roman" w:hAnsi="Times New Roman" w:cs="Times New Roman"/>
        </w:rPr>
        <w:t xml:space="preserve">3.1 </w:t>
      </w:r>
      <w:proofErr w:type="spellStart"/>
      <w:r>
        <w:rPr>
          <w:rFonts w:ascii="Times New Roman" w:hAnsi="Times New Roman" w:cs="Times New Roman"/>
        </w:rPr>
        <w:t>Botnet</w:t>
      </w:r>
      <w:proofErr w:type="spellEnd"/>
      <w:r>
        <w:rPr>
          <w:rFonts w:ascii="Times New Roman" w:hAnsi="Times New Roman" w:cs="Times New Roman"/>
        </w:rPr>
        <w:t xml:space="preserve"> </w:t>
      </w:r>
      <w:proofErr w:type="spellStart"/>
      <w:r>
        <w:rPr>
          <w:rFonts w:ascii="Times New Roman" w:hAnsi="Times New Roman" w:cs="Times New Roman"/>
        </w:rPr>
        <w:t>Mirai</w:t>
      </w:r>
      <w:bookmarkEnd w:id="5"/>
      <w:proofErr w:type="spellEnd"/>
    </w:p>
    <w:p w14:paraId="5AC48894" w14:textId="77777777" w:rsidR="00384A79" w:rsidRPr="00384A79" w:rsidRDefault="00384A79" w:rsidP="00384A79"/>
    <w:p w14:paraId="3DE2F993" w14:textId="77777777"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El caso de la </w:t>
      </w:r>
      <w:proofErr w:type="spellStart"/>
      <w:r>
        <w:rPr>
          <w:rFonts w:ascii="Times New Roman" w:hAnsi="Times New Roman" w:cs="Times New Roman"/>
        </w:rPr>
        <w:t>botnet</w:t>
      </w:r>
      <w:proofErr w:type="spellEnd"/>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es uno de los más conocidos y al mismo tiempo uno de los más inquietantes.</w:t>
      </w:r>
    </w:p>
    <w:p w14:paraId="4CA47738" w14:textId="77777777"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se trata de un </w:t>
      </w:r>
      <w:proofErr w:type="gramStart"/>
      <w:r>
        <w:rPr>
          <w:rFonts w:ascii="Times New Roman" w:hAnsi="Times New Roman" w:cs="Times New Roman"/>
        </w:rPr>
        <w:t>malware</w:t>
      </w:r>
      <w:proofErr w:type="gramEnd"/>
      <w:r>
        <w:rPr>
          <w:rFonts w:ascii="Times New Roman" w:hAnsi="Times New Roman" w:cs="Times New Roman"/>
        </w:rPr>
        <w:t xml:space="preserve"> cuyo funcionamiento se basa en realizar amplios barridos de direcciones IP en busca de dispositivos (principalmente </w:t>
      </w:r>
      <w:proofErr w:type="spellStart"/>
      <w:r>
        <w:rPr>
          <w:rFonts w:ascii="Times New Roman" w:hAnsi="Times New Roman" w:cs="Times New Roman"/>
        </w:rPr>
        <w:t>IoT</w:t>
      </w:r>
      <w:proofErr w:type="spellEnd"/>
      <w:r>
        <w:rPr>
          <w:rFonts w:ascii="Times New Roman" w:hAnsi="Times New Roman" w:cs="Times New Roman"/>
        </w:rPr>
        <w:t>) vulnerables a ataques de fuerza bruta, utilizando para ello un diccionario de contraseñas.</w:t>
      </w:r>
    </w:p>
    <w:p w14:paraId="452DD649" w14:textId="2C35CBF3"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 Una vez un dispositivo es infectado por </w:t>
      </w:r>
      <w:proofErr w:type="spellStart"/>
      <w:r>
        <w:rPr>
          <w:rFonts w:ascii="Times New Roman" w:hAnsi="Times New Roman" w:cs="Times New Roman"/>
        </w:rPr>
        <w:t>Mirai</w:t>
      </w:r>
      <w:proofErr w:type="spellEnd"/>
      <w:r>
        <w:rPr>
          <w:rFonts w:ascii="Times New Roman" w:hAnsi="Times New Roman" w:cs="Times New Roman"/>
        </w:rPr>
        <w:t xml:space="preserve">, este no cambia su comportamiento, pero alberga el </w:t>
      </w:r>
      <w:proofErr w:type="gramStart"/>
      <w:r>
        <w:rPr>
          <w:rFonts w:ascii="Times New Roman" w:hAnsi="Times New Roman" w:cs="Times New Roman"/>
        </w:rPr>
        <w:t>malware</w:t>
      </w:r>
      <w:proofErr w:type="gramEnd"/>
      <w:r>
        <w:rPr>
          <w:rFonts w:ascii="Times New Roman" w:hAnsi="Times New Roman" w:cs="Times New Roman"/>
        </w:rPr>
        <w:t xml:space="preserve"> “latente”, esperando órdenes, lo que hace que en el momento en el que el atacante con acceso a esta </w:t>
      </w:r>
      <w:proofErr w:type="spellStart"/>
      <w:r>
        <w:rPr>
          <w:rFonts w:ascii="Times New Roman" w:hAnsi="Times New Roman" w:cs="Times New Roman"/>
        </w:rPr>
        <w:t>botnet</w:t>
      </w:r>
      <w:proofErr w:type="spellEnd"/>
      <w:r>
        <w:rPr>
          <w:rFonts w:ascii="Times New Roman" w:hAnsi="Times New Roman" w:cs="Times New Roman"/>
        </w:rPr>
        <w:t xml:space="preserve"> lo desee, pueda utilizar de forma simultánea millones de dispositivos para </w:t>
      </w:r>
      <w:r w:rsidR="003858BC">
        <w:rPr>
          <w:rFonts w:ascii="Times New Roman" w:hAnsi="Times New Roman" w:cs="Times New Roman"/>
        </w:rPr>
        <w:t xml:space="preserve">ejecutar ordenes, pudiendo </w:t>
      </w:r>
      <w:r>
        <w:rPr>
          <w:rFonts w:ascii="Times New Roman" w:hAnsi="Times New Roman" w:cs="Times New Roman"/>
        </w:rPr>
        <w:t xml:space="preserve">realizar ataques </w:t>
      </w:r>
      <w:proofErr w:type="spellStart"/>
      <w:r>
        <w:rPr>
          <w:rFonts w:ascii="Times New Roman" w:hAnsi="Times New Roman" w:cs="Times New Roman"/>
        </w:rPr>
        <w:t>DDoS</w:t>
      </w:r>
      <w:proofErr w:type="spellEnd"/>
      <w:r>
        <w:rPr>
          <w:rFonts w:ascii="Times New Roman" w:hAnsi="Times New Roman" w:cs="Times New Roman"/>
        </w:rPr>
        <w:t xml:space="preserve"> desde todo el mundo</w:t>
      </w:r>
      <w:r w:rsidR="00D3725C">
        <w:rPr>
          <w:rFonts w:ascii="Times New Roman" w:hAnsi="Times New Roman" w:cs="Times New Roman"/>
        </w:rPr>
        <w:t xml:space="preserve"> (Figura 3).</w:t>
      </w:r>
    </w:p>
    <w:p w14:paraId="77DE576E" w14:textId="07FAB023"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El código de este </w:t>
      </w:r>
      <w:proofErr w:type="gramStart"/>
      <w:r>
        <w:rPr>
          <w:rFonts w:ascii="Times New Roman" w:hAnsi="Times New Roman" w:cs="Times New Roman"/>
        </w:rPr>
        <w:t>malware</w:t>
      </w:r>
      <w:proofErr w:type="gramEnd"/>
      <w:r>
        <w:rPr>
          <w:rFonts w:ascii="Times New Roman" w:hAnsi="Times New Roman" w:cs="Times New Roman"/>
        </w:rPr>
        <w:t xml:space="preserve"> se ha publicado en foros de hacking en numerosas ocasiones, y se ha vuelto bastante sencillo de encontrar.</w:t>
      </w:r>
    </w:p>
    <w:p w14:paraId="3743D0A9" w14:textId="1158E190"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Esta pieza fue construida por Paras </w:t>
      </w:r>
      <w:proofErr w:type="spellStart"/>
      <w:r>
        <w:rPr>
          <w:rFonts w:ascii="Times New Roman" w:hAnsi="Times New Roman" w:cs="Times New Roman"/>
        </w:rPr>
        <w:t>Jha</w:t>
      </w:r>
      <w:proofErr w:type="spellEnd"/>
      <w:r>
        <w:rPr>
          <w:rFonts w:ascii="Times New Roman" w:hAnsi="Times New Roman" w:cs="Times New Roman"/>
        </w:rPr>
        <w:t xml:space="preserve"> </w:t>
      </w:r>
      <w:proofErr w:type="spellStart"/>
      <w:r>
        <w:rPr>
          <w:rFonts w:ascii="Times New Roman" w:hAnsi="Times New Roman" w:cs="Times New Roman"/>
        </w:rPr>
        <w:t>Fanwood</w:t>
      </w:r>
      <w:proofErr w:type="spellEnd"/>
      <w:r>
        <w:rPr>
          <w:rFonts w:ascii="Times New Roman" w:hAnsi="Times New Roman" w:cs="Times New Roman"/>
        </w:rPr>
        <w:t>,</w:t>
      </w:r>
      <w:r w:rsidR="0021546D">
        <w:rPr>
          <w:rFonts w:ascii="Times New Roman" w:hAnsi="Times New Roman" w:cs="Times New Roman"/>
        </w:rPr>
        <w:t xml:space="preserve"> </w:t>
      </w:r>
      <w:proofErr w:type="spellStart"/>
      <w:r w:rsidR="0021546D">
        <w:rPr>
          <w:rFonts w:ascii="Times New Roman" w:hAnsi="Times New Roman" w:cs="Times New Roman"/>
        </w:rPr>
        <w:t>Josiah</w:t>
      </w:r>
      <w:proofErr w:type="spellEnd"/>
      <w:r w:rsidR="0021546D">
        <w:rPr>
          <w:rFonts w:ascii="Times New Roman" w:hAnsi="Times New Roman" w:cs="Times New Roman"/>
        </w:rPr>
        <w:t xml:space="preserve"> White y Dalton Norman, quienes fueron sentenciados a servicio comunitario</w:t>
      </w:r>
      <w:r w:rsidR="003858BC">
        <w:rPr>
          <w:rFonts w:ascii="Times New Roman" w:hAnsi="Times New Roman" w:cs="Times New Roman"/>
        </w:rPr>
        <w:t xml:space="preserve"> y a pagar una indemnización [4]</w:t>
      </w:r>
      <w:r w:rsidR="0021546D">
        <w:rPr>
          <w:rFonts w:ascii="Times New Roman" w:hAnsi="Times New Roman" w:cs="Times New Roman"/>
        </w:rPr>
        <w:t>.</w:t>
      </w:r>
    </w:p>
    <w:p w14:paraId="3D222A4A" w14:textId="6ADD2A2F" w:rsidR="0021546D" w:rsidRDefault="0021546D" w:rsidP="00041AC3">
      <w:pPr>
        <w:spacing w:line="360" w:lineRule="auto"/>
        <w:ind w:firstLine="360"/>
        <w:jc w:val="both"/>
        <w:rPr>
          <w:rFonts w:ascii="Times New Roman" w:hAnsi="Times New Roman" w:cs="Times New Roman"/>
        </w:rPr>
      </w:pPr>
      <w:r>
        <w:rPr>
          <w:rFonts w:ascii="Times New Roman" w:hAnsi="Times New Roman" w:cs="Times New Roman"/>
        </w:rPr>
        <w:t xml:space="preserve">Curiosamente, el </w:t>
      </w:r>
      <w:proofErr w:type="gramStart"/>
      <w:r>
        <w:rPr>
          <w:rFonts w:ascii="Times New Roman" w:hAnsi="Times New Roman" w:cs="Times New Roman"/>
        </w:rPr>
        <w:t>malware</w:t>
      </w:r>
      <w:proofErr w:type="gramEnd"/>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tiene una serie de tablas configuradas con máscaras de red a las que no infecta, entre las cuales se encuentran las pertenecientes al Servicio Postal de Estados Unidos, el Departamento de Defensa o IANA. </w:t>
      </w:r>
    </w:p>
    <w:p w14:paraId="41A8348D" w14:textId="2898B05C" w:rsidR="0021546D" w:rsidRDefault="0021546D" w:rsidP="00041AC3">
      <w:pPr>
        <w:spacing w:line="360" w:lineRule="auto"/>
        <w:ind w:firstLine="360"/>
        <w:jc w:val="both"/>
        <w:rPr>
          <w:rFonts w:ascii="Times New Roman" w:hAnsi="Times New Roman" w:cs="Times New Roman"/>
        </w:rPr>
      </w:pPr>
      <w:r>
        <w:rPr>
          <w:rFonts w:ascii="Times New Roman" w:hAnsi="Times New Roman" w:cs="Times New Roman"/>
        </w:rPr>
        <w:t xml:space="preserve">Uno de los ataques </w:t>
      </w:r>
      <w:proofErr w:type="spellStart"/>
      <w:r>
        <w:rPr>
          <w:rFonts w:ascii="Times New Roman" w:hAnsi="Times New Roman" w:cs="Times New Roman"/>
        </w:rPr>
        <w:t>DDoS</w:t>
      </w:r>
      <w:proofErr w:type="spellEnd"/>
      <w:r>
        <w:rPr>
          <w:rFonts w:ascii="Times New Roman" w:hAnsi="Times New Roman" w:cs="Times New Roman"/>
        </w:rPr>
        <w:t xml:space="preserve"> más destacados en los que se empleó esta </w:t>
      </w:r>
      <w:proofErr w:type="spellStart"/>
      <w:r>
        <w:rPr>
          <w:rFonts w:ascii="Times New Roman" w:hAnsi="Times New Roman" w:cs="Times New Roman"/>
        </w:rPr>
        <w:t>botnet</w:t>
      </w:r>
      <w:proofErr w:type="spellEnd"/>
      <w:r>
        <w:rPr>
          <w:rFonts w:ascii="Times New Roman" w:hAnsi="Times New Roman" w:cs="Times New Roman"/>
        </w:rPr>
        <w:t xml:space="preserve"> fue el llevado a cabo el 21 de </w:t>
      </w:r>
      <w:proofErr w:type="gramStart"/>
      <w:r>
        <w:rPr>
          <w:rFonts w:ascii="Times New Roman" w:hAnsi="Times New Roman" w:cs="Times New Roman"/>
        </w:rPr>
        <w:t>Octubre</w:t>
      </w:r>
      <w:proofErr w:type="gramEnd"/>
      <w:r>
        <w:rPr>
          <w:rFonts w:ascii="Times New Roman" w:hAnsi="Times New Roman" w:cs="Times New Roman"/>
        </w:rPr>
        <w:t xml:space="preserve"> de 2016, que tuvo como objetivo al proveedor de servicios DNS Dyn, y que </w:t>
      </w:r>
      <w:r w:rsidR="009461FB">
        <w:rPr>
          <w:rFonts w:ascii="Times New Roman" w:hAnsi="Times New Roman" w:cs="Times New Roman"/>
        </w:rPr>
        <w:t>causó que algunas webs tan importantes como Netflix, GitHub o Twitter fueran inaccesibles.</w:t>
      </w:r>
      <w:r w:rsidR="00BF5C7B">
        <w:rPr>
          <w:rFonts w:ascii="Times New Roman" w:hAnsi="Times New Roman" w:cs="Times New Roman"/>
        </w:rPr>
        <w:t>[</w:t>
      </w:r>
      <w:r w:rsidR="003858BC">
        <w:rPr>
          <w:rFonts w:ascii="Times New Roman" w:hAnsi="Times New Roman" w:cs="Times New Roman"/>
        </w:rPr>
        <w:t>5</w:t>
      </w:r>
      <w:r w:rsidR="00BF5C7B">
        <w:rPr>
          <w:rFonts w:ascii="Times New Roman" w:hAnsi="Times New Roman" w:cs="Times New Roman"/>
        </w:rPr>
        <w:t>]</w:t>
      </w:r>
    </w:p>
    <w:p w14:paraId="5ED903EE" w14:textId="77777777" w:rsidR="00E33478" w:rsidRDefault="009461FB" w:rsidP="00E33478">
      <w:pPr>
        <w:keepNext/>
        <w:ind w:firstLine="360"/>
      </w:pPr>
      <w:r>
        <w:rPr>
          <w:noProof/>
        </w:rPr>
        <w:lastRenderedPageBreak/>
        <w:drawing>
          <wp:inline distT="0" distB="0" distL="0" distR="0" wp14:anchorId="2D409796" wp14:editId="6C83EB5C">
            <wp:extent cx="5400040" cy="303784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C82190" w14:textId="53E5B0E6" w:rsidR="009461FB" w:rsidRDefault="00E33478" w:rsidP="00E33478">
      <w:pPr>
        <w:pStyle w:val="Descripcin"/>
      </w:pPr>
      <w:r>
        <w:t xml:space="preserve">Figura </w:t>
      </w:r>
      <w:fldSimple w:instr=" SEQ Figura \* ARABIC ">
        <w:r w:rsidR="007272A1">
          <w:rPr>
            <w:noProof/>
          </w:rPr>
          <w:t>3</w:t>
        </w:r>
      </w:fldSimple>
      <w:r>
        <w:t xml:space="preserve">. Estructura de la </w:t>
      </w:r>
      <w:proofErr w:type="spellStart"/>
      <w:r>
        <w:t>Botnet</w:t>
      </w:r>
      <w:proofErr w:type="spellEnd"/>
      <w:r>
        <w:t xml:space="preserve"> </w:t>
      </w:r>
      <w:proofErr w:type="spellStart"/>
      <w:r>
        <w:t>Mirai</w:t>
      </w:r>
      <w:proofErr w:type="spellEnd"/>
    </w:p>
    <w:p w14:paraId="568B49F7" w14:textId="5EB3BE5E" w:rsidR="009461FB" w:rsidRDefault="009461FB" w:rsidP="009461FB">
      <w:pPr>
        <w:pStyle w:val="Ttulo2"/>
      </w:pPr>
    </w:p>
    <w:p w14:paraId="309AF384" w14:textId="7AA72BC1" w:rsidR="009461FB" w:rsidRDefault="00357701" w:rsidP="002E00CE">
      <w:pPr>
        <w:pStyle w:val="Ttulo2"/>
        <w:numPr>
          <w:ilvl w:val="1"/>
          <w:numId w:val="20"/>
        </w:numPr>
        <w:rPr>
          <w:rFonts w:ascii="Times New Roman" w:hAnsi="Times New Roman" w:cs="Times New Roman"/>
        </w:rPr>
      </w:pPr>
      <w:bookmarkStart w:id="6" w:name="_Hlk109471273"/>
      <w:bookmarkStart w:id="7" w:name="_Toc109495923"/>
      <w:r>
        <w:rPr>
          <w:rFonts w:ascii="Times New Roman" w:hAnsi="Times New Roman" w:cs="Times New Roman"/>
        </w:rPr>
        <w:t xml:space="preserve">Ataque a coches </w:t>
      </w:r>
      <w:proofErr w:type="gramStart"/>
      <w:r>
        <w:rPr>
          <w:rFonts w:ascii="Times New Roman" w:hAnsi="Times New Roman" w:cs="Times New Roman"/>
        </w:rPr>
        <w:t>Jeep</w:t>
      </w:r>
      <w:bookmarkEnd w:id="7"/>
      <w:proofErr w:type="gramEnd"/>
    </w:p>
    <w:bookmarkEnd w:id="6"/>
    <w:p w14:paraId="5466C213" w14:textId="79AB39B5" w:rsidR="00357701" w:rsidRDefault="00357701" w:rsidP="00357701">
      <w:pPr>
        <w:pStyle w:val="Prrafodelista"/>
        <w:ind w:left="384"/>
      </w:pPr>
    </w:p>
    <w:p w14:paraId="38D1D615" w14:textId="3830084E" w:rsidR="00357701" w:rsidRDefault="00357701" w:rsidP="00041AC3">
      <w:pPr>
        <w:spacing w:line="360" w:lineRule="auto"/>
        <w:ind w:firstLine="360"/>
        <w:jc w:val="both"/>
        <w:rPr>
          <w:rFonts w:ascii="Times New Roman" w:hAnsi="Times New Roman" w:cs="Times New Roman"/>
        </w:rPr>
      </w:pPr>
      <w:r w:rsidRPr="00357701">
        <w:rPr>
          <w:rFonts w:ascii="Times New Roman" w:hAnsi="Times New Roman" w:cs="Times New Roman"/>
        </w:rPr>
        <w:t xml:space="preserve">En el año 2015, durante la feria sobre ciberseguridad y hacking Black </w:t>
      </w:r>
      <w:proofErr w:type="spellStart"/>
      <w:r w:rsidRPr="00357701">
        <w:rPr>
          <w:rFonts w:ascii="Times New Roman" w:hAnsi="Times New Roman" w:cs="Times New Roman"/>
        </w:rPr>
        <w:t>Hat</w:t>
      </w:r>
      <w:proofErr w:type="spellEnd"/>
      <w:r w:rsidRPr="00357701">
        <w:rPr>
          <w:rFonts w:ascii="Times New Roman" w:hAnsi="Times New Roman" w:cs="Times New Roman"/>
        </w:rPr>
        <w:t xml:space="preserve"> USA, se comprobó que </w:t>
      </w:r>
      <w:r>
        <w:rPr>
          <w:rFonts w:ascii="Times New Roman" w:hAnsi="Times New Roman" w:cs="Times New Roman"/>
        </w:rPr>
        <w:t xml:space="preserve">ciertos vehículos </w:t>
      </w:r>
      <w:proofErr w:type="gramStart"/>
      <w:r>
        <w:rPr>
          <w:rFonts w:ascii="Times New Roman" w:hAnsi="Times New Roman" w:cs="Times New Roman"/>
        </w:rPr>
        <w:t>Jeep</w:t>
      </w:r>
      <w:proofErr w:type="gramEnd"/>
      <w:r>
        <w:rPr>
          <w:rFonts w:ascii="Times New Roman" w:hAnsi="Times New Roman" w:cs="Times New Roman"/>
        </w:rPr>
        <w:t xml:space="preserve"> podían ser hackeados para poder manejarlos de forma remota, lo que podría ocasionar que un atacante provocase un accidente al secuestra un vehículo durante un trayecto.</w:t>
      </w:r>
    </w:p>
    <w:p w14:paraId="25BB61C5" w14:textId="640DE9B5"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 xml:space="preserve">Los autores; Charlie Miller y Chris </w:t>
      </w:r>
      <w:proofErr w:type="spellStart"/>
      <w:r>
        <w:rPr>
          <w:rFonts w:ascii="Times New Roman" w:hAnsi="Times New Roman" w:cs="Times New Roman"/>
        </w:rPr>
        <w:t>Valasek</w:t>
      </w:r>
      <w:proofErr w:type="spellEnd"/>
      <w:r>
        <w:rPr>
          <w:rFonts w:ascii="Times New Roman" w:hAnsi="Times New Roman" w:cs="Times New Roman"/>
        </w:rPr>
        <w:t>, explicaron y demostraron el ataque que habían elaborado, impactando al público con la sencillez de este.</w:t>
      </w:r>
    </w:p>
    <w:p w14:paraId="04CBBC91" w14:textId="7BD2B6FB"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 xml:space="preserve">Este ataque se basa en conectarse a la señal </w:t>
      </w:r>
      <w:proofErr w:type="spellStart"/>
      <w:r>
        <w:rPr>
          <w:rFonts w:ascii="Times New Roman" w:hAnsi="Times New Roman" w:cs="Times New Roman"/>
        </w:rPr>
        <w:t>WiFi</w:t>
      </w:r>
      <w:proofErr w:type="spellEnd"/>
      <w:r>
        <w:rPr>
          <w:rFonts w:ascii="Times New Roman" w:hAnsi="Times New Roman" w:cs="Times New Roman"/>
        </w:rPr>
        <w:t xml:space="preserve"> del vehículo, que en circunstancias normales de activaba mediante una suscripción contratada por el propietario del vehículo.</w:t>
      </w:r>
    </w:p>
    <w:p w14:paraId="5DC2C281" w14:textId="6D50BCFA"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La contraseña de esta señal consistía en un</w:t>
      </w:r>
      <w:r w:rsidR="000F16ED">
        <w:rPr>
          <w:rFonts w:ascii="Times New Roman" w:hAnsi="Times New Roman" w:cs="Times New Roman"/>
        </w:rPr>
        <w:t>a</w:t>
      </w:r>
      <w:r>
        <w:rPr>
          <w:rFonts w:ascii="Times New Roman" w:hAnsi="Times New Roman" w:cs="Times New Roman"/>
        </w:rPr>
        <w:t xml:space="preserve"> clave generada a partir</w:t>
      </w:r>
      <w:r w:rsidR="000F16ED">
        <w:rPr>
          <w:rFonts w:ascii="Times New Roman" w:hAnsi="Times New Roman" w:cs="Times New Roman"/>
        </w:rPr>
        <w:t xml:space="preserve"> de la fecha de puesta en marcha del vehículo y su centralita, con precisión de segundos.</w:t>
      </w:r>
    </w:p>
    <w:p w14:paraId="1C0028BE" w14:textId="46C654CF" w:rsidR="000F16ED" w:rsidRDefault="000F16ED" w:rsidP="00041AC3">
      <w:pPr>
        <w:spacing w:line="360" w:lineRule="auto"/>
        <w:ind w:firstLine="360"/>
        <w:jc w:val="both"/>
        <w:rPr>
          <w:rFonts w:ascii="Times New Roman" w:hAnsi="Times New Roman" w:cs="Times New Roman"/>
        </w:rPr>
      </w:pPr>
      <w:r>
        <w:rPr>
          <w:rFonts w:ascii="Times New Roman" w:hAnsi="Times New Roman" w:cs="Times New Roman"/>
        </w:rPr>
        <w:t xml:space="preserve">Este método de generación de claves hace que un atacante que conozca </w:t>
      </w:r>
      <w:r w:rsidR="00723EB4">
        <w:rPr>
          <w:rFonts w:ascii="Times New Roman" w:hAnsi="Times New Roman" w:cs="Times New Roman"/>
        </w:rPr>
        <w:t>el año</w:t>
      </w:r>
      <w:r>
        <w:rPr>
          <w:rFonts w:ascii="Times New Roman" w:hAnsi="Times New Roman" w:cs="Times New Roman"/>
        </w:rPr>
        <w:t xml:space="preserve"> de fabricación del vehículo y acierte el mes, solo tendría que enfrentarse a unos 15 millones de combinaciones posibles; una cifra bastante pequeña a la hora de llevar un ataque de fuerza bruta con las herramientas adecuadas.</w:t>
      </w:r>
    </w:p>
    <w:p w14:paraId="19F2D8B7" w14:textId="2F49D683" w:rsidR="000F16ED" w:rsidRDefault="000F16ED" w:rsidP="00041AC3">
      <w:pPr>
        <w:spacing w:line="360" w:lineRule="auto"/>
        <w:ind w:firstLine="360"/>
        <w:jc w:val="both"/>
        <w:rPr>
          <w:rFonts w:ascii="Times New Roman" w:hAnsi="Times New Roman" w:cs="Times New Roman"/>
        </w:rPr>
      </w:pPr>
      <w:r>
        <w:rPr>
          <w:rFonts w:ascii="Times New Roman" w:hAnsi="Times New Roman" w:cs="Times New Roman"/>
        </w:rPr>
        <w:t>Con ese conocimiento, el siguiente paso fue tratar de acelerar el proceso para evitar tener que mantenerse cerca del vehículo durante el tiempo que tarda en realizarse el ataque de fuerza bruta.</w:t>
      </w:r>
    </w:p>
    <w:p w14:paraId="0CCEEA29" w14:textId="78F9DC64" w:rsidR="00DC5E10" w:rsidRDefault="000F16ED" w:rsidP="00041AC3">
      <w:pPr>
        <w:spacing w:line="360" w:lineRule="auto"/>
        <w:ind w:firstLine="360"/>
        <w:jc w:val="both"/>
        <w:rPr>
          <w:rFonts w:ascii="Times New Roman" w:hAnsi="Times New Roman" w:cs="Times New Roman"/>
        </w:rPr>
      </w:pPr>
      <w:r>
        <w:rPr>
          <w:rFonts w:ascii="Times New Roman" w:hAnsi="Times New Roman" w:cs="Times New Roman"/>
        </w:rPr>
        <w:lastRenderedPageBreak/>
        <w:t xml:space="preserve">Fue entonces cuando Charlie y Chris descubrieron que la contraseña se generaba antes de que la centralita configurase la fecha y hora reales, </w:t>
      </w:r>
      <w:r w:rsidR="00723EB4">
        <w:rPr>
          <w:rFonts w:ascii="Times New Roman" w:hAnsi="Times New Roman" w:cs="Times New Roman"/>
        </w:rPr>
        <w:t xml:space="preserve">en su lugar usando la fecha del sistema y sumándole los segundos que tardaba en inicializarse la centralita. </w:t>
      </w:r>
    </w:p>
    <w:p w14:paraId="2488DCB2" w14:textId="77777777" w:rsidR="00DC5E10" w:rsidRDefault="00DC5E10" w:rsidP="00041AC3">
      <w:pPr>
        <w:spacing w:line="360" w:lineRule="auto"/>
        <w:ind w:firstLine="360"/>
        <w:jc w:val="both"/>
        <w:rPr>
          <w:rFonts w:ascii="Times New Roman" w:hAnsi="Times New Roman" w:cs="Times New Roman"/>
        </w:rPr>
      </w:pPr>
    </w:p>
    <w:p w14:paraId="70FE0696" w14:textId="77777777" w:rsidR="00DC5E10" w:rsidRDefault="00DC5E10" w:rsidP="00DC5E10">
      <w:pPr>
        <w:keepNext/>
        <w:spacing w:line="360" w:lineRule="auto"/>
        <w:ind w:firstLine="360"/>
        <w:jc w:val="both"/>
      </w:pPr>
      <w:r>
        <w:rPr>
          <w:noProof/>
        </w:rPr>
        <w:drawing>
          <wp:inline distT="0" distB="0" distL="0" distR="0" wp14:anchorId="431EAEA4" wp14:editId="6F411827">
            <wp:extent cx="5400040" cy="3375025"/>
            <wp:effectExtent l="0" t="0" r="0" b="0"/>
            <wp:docPr id="10" name="Imagen 10" descr="Pantalla de computadora con imágen de hombr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ntalla de computadora con imágen de hombre&#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3EB72D97" w14:textId="4644BB2C" w:rsidR="000F16ED" w:rsidRDefault="00E33478" w:rsidP="00DC5E10">
      <w:pPr>
        <w:pStyle w:val="Descripcin"/>
        <w:jc w:val="both"/>
        <w:rPr>
          <w:rFonts w:ascii="Times New Roman" w:hAnsi="Times New Roman" w:cs="Times New Roman"/>
        </w:rPr>
      </w:pPr>
      <w:r>
        <w:rPr>
          <w:rFonts w:ascii="Times New Roman" w:hAnsi="Times New Roman" w:cs="Times New Roman"/>
        </w:rPr>
        <w:t>Figura 4</w:t>
      </w:r>
      <w:r w:rsidR="00DC5E10">
        <w:t xml:space="preserve">. </w:t>
      </w:r>
      <w:r w:rsidR="00DC5E10" w:rsidRPr="002D7B5D">
        <w:t>Ejemplo de generación de contraseña</w:t>
      </w:r>
    </w:p>
    <w:p w14:paraId="0AB041A2" w14:textId="77777777" w:rsidR="00DC5E10" w:rsidRDefault="00DC5E10" w:rsidP="00041AC3">
      <w:pPr>
        <w:spacing w:line="360" w:lineRule="auto"/>
        <w:ind w:firstLine="360"/>
        <w:jc w:val="both"/>
        <w:rPr>
          <w:rFonts w:ascii="Times New Roman" w:hAnsi="Times New Roman" w:cs="Times New Roman"/>
        </w:rPr>
      </w:pPr>
    </w:p>
    <w:p w14:paraId="3E7E484D" w14:textId="6E97070F" w:rsidR="00723EB4" w:rsidRDefault="00723EB4" w:rsidP="00041AC3">
      <w:pPr>
        <w:spacing w:line="360" w:lineRule="auto"/>
        <w:ind w:firstLine="360"/>
        <w:jc w:val="both"/>
        <w:rPr>
          <w:rFonts w:ascii="Times New Roman" w:hAnsi="Times New Roman" w:cs="Times New Roman"/>
        </w:rPr>
      </w:pPr>
      <w:r>
        <w:rPr>
          <w:rFonts w:ascii="Times New Roman" w:hAnsi="Times New Roman" w:cs="Times New Roman"/>
        </w:rPr>
        <w:t xml:space="preserve">Con esto lograron el acceso a la unidad central del vehículo y pudieron extender el ataque al reproductor multimedia del vehículo, lo que permitía alterar la radio, así como el reproductor de música o el volumen de </w:t>
      </w:r>
      <w:r w:rsidR="00D3725C">
        <w:rPr>
          <w:rFonts w:ascii="Times New Roman" w:hAnsi="Times New Roman" w:cs="Times New Roman"/>
        </w:rPr>
        <w:t>ést</w:t>
      </w:r>
      <w:r>
        <w:rPr>
          <w:rFonts w:ascii="Times New Roman" w:hAnsi="Times New Roman" w:cs="Times New Roman"/>
        </w:rPr>
        <w:t>e.</w:t>
      </w:r>
    </w:p>
    <w:p w14:paraId="22645B79" w14:textId="09DEFF4F"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t xml:space="preserve">Una vez consiguieron interceptar el reproductor multimedia, pudieron generar un </w:t>
      </w:r>
      <w:proofErr w:type="spellStart"/>
      <w:r>
        <w:rPr>
          <w:rFonts w:ascii="Times New Roman" w:hAnsi="Times New Roman" w:cs="Times New Roman"/>
        </w:rPr>
        <w:t>payload</w:t>
      </w:r>
      <w:proofErr w:type="spellEnd"/>
      <w:r>
        <w:rPr>
          <w:rFonts w:ascii="Times New Roman" w:hAnsi="Times New Roman" w:cs="Times New Roman"/>
        </w:rPr>
        <w:t xml:space="preserve"> camuflado como actualización del firmware del coche, con el que poder infectar el Bus CAN (red interna que gestiona las conexiones de todas las piezas). Esto no fue difícil ya que las actualizaciones no tenían comprobaciones de seguridad ni requerían ninguna clase de firma.</w:t>
      </w:r>
    </w:p>
    <w:p w14:paraId="4AF53797" w14:textId="3E6D9593"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t>Con dicha actualización pudieron tomar el mando del controlador V850, lo que les permitió controlar la dirección, el motor, el sistema de bloqueo de puertas e incluso el termostato del vehículo.</w:t>
      </w:r>
      <w:r w:rsidR="00BF5C7B">
        <w:rPr>
          <w:rFonts w:ascii="Times New Roman" w:hAnsi="Times New Roman" w:cs="Times New Roman"/>
        </w:rPr>
        <w:t xml:space="preserve"> [</w:t>
      </w:r>
      <w:r w:rsidR="00D3725C">
        <w:rPr>
          <w:rFonts w:ascii="Times New Roman" w:hAnsi="Times New Roman" w:cs="Times New Roman"/>
        </w:rPr>
        <w:t>6</w:t>
      </w:r>
      <w:r w:rsidR="00BF5C7B">
        <w:rPr>
          <w:rFonts w:ascii="Times New Roman" w:hAnsi="Times New Roman" w:cs="Times New Roman"/>
        </w:rPr>
        <w:t>]</w:t>
      </w:r>
    </w:p>
    <w:p w14:paraId="0F792475" w14:textId="52057D07"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t xml:space="preserve">Este caso resulta especialmente perturbador, ya que pone de manifiesto como, si bien los dispositivos </w:t>
      </w:r>
      <w:proofErr w:type="spellStart"/>
      <w:r>
        <w:rPr>
          <w:rFonts w:ascii="Times New Roman" w:hAnsi="Times New Roman" w:cs="Times New Roman"/>
        </w:rPr>
        <w:t>IoT</w:t>
      </w:r>
      <w:proofErr w:type="spellEnd"/>
      <w:r>
        <w:rPr>
          <w:rFonts w:ascii="Times New Roman" w:hAnsi="Times New Roman" w:cs="Times New Roman"/>
        </w:rPr>
        <w:t xml:space="preserve"> nos ofrecen cantidad de opciones y personalización que hace unas décadas hubieran resultado impensables, también hacen que si la empresa encargada del diseño y </w:t>
      </w:r>
      <w:r>
        <w:rPr>
          <w:rFonts w:ascii="Times New Roman" w:hAnsi="Times New Roman" w:cs="Times New Roman"/>
        </w:rPr>
        <w:lastRenderedPageBreak/>
        <w:t>fabricación del dispositivo no toma las suficientes medidas de seguridad, puede convertir algo tan familiar y a lo que estamos acostumbrados como un coche, en una trampa mortal si es interceptado por un atacante con suficiente conocimiento.</w:t>
      </w:r>
    </w:p>
    <w:p w14:paraId="379A536E" w14:textId="77777777" w:rsidR="00575CD3" w:rsidRDefault="00575CD3" w:rsidP="00357701">
      <w:pPr>
        <w:ind w:firstLine="360"/>
        <w:rPr>
          <w:rFonts w:ascii="Times New Roman" w:hAnsi="Times New Roman" w:cs="Times New Roman"/>
        </w:rPr>
      </w:pPr>
    </w:p>
    <w:p w14:paraId="72EB8276" w14:textId="43B095B1" w:rsidR="000F16ED" w:rsidRDefault="000F16ED" w:rsidP="000F16ED">
      <w:pPr>
        <w:keepNext/>
        <w:ind w:firstLine="360"/>
      </w:pPr>
      <w:r>
        <w:rPr>
          <w:noProof/>
        </w:rPr>
        <w:drawing>
          <wp:inline distT="0" distB="0" distL="0" distR="0" wp14:anchorId="6C573DCB" wp14:editId="2CD1BA6C">
            <wp:extent cx="5400040" cy="3543935"/>
            <wp:effectExtent l="0" t="0" r="0" b="0"/>
            <wp:docPr id="9" name="Imagen 9" descr="Un grupo de personas en un aud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grupo de personas en un auditorio&#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43935"/>
                    </a:xfrm>
                    <a:prstGeom prst="rect">
                      <a:avLst/>
                    </a:prstGeom>
                    <a:noFill/>
                    <a:ln>
                      <a:noFill/>
                    </a:ln>
                  </pic:spPr>
                </pic:pic>
              </a:graphicData>
            </a:graphic>
          </wp:inline>
        </w:drawing>
      </w:r>
    </w:p>
    <w:p w14:paraId="31EE6489" w14:textId="754BA12C" w:rsidR="000F16ED" w:rsidRDefault="00E33478" w:rsidP="000F16ED">
      <w:pPr>
        <w:pStyle w:val="Descripcin"/>
      </w:pPr>
      <w:r>
        <w:rPr>
          <w:rFonts w:ascii="Times New Roman" w:hAnsi="Times New Roman" w:cs="Times New Roman"/>
        </w:rPr>
        <w:t>Figura 5</w:t>
      </w:r>
      <w:r w:rsidR="000F16ED">
        <w:t xml:space="preserve">. Demostración del </w:t>
      </w:r>
      <w:proofErr w:type="spellStart"/>
      <w:r w:rsidR="000F16ED">
        <w:t>hack</w:t>
      </w:r>
      <w:proofErr w:type="spellEnd"/>
      <w:r w:rsidR="000F16ED">
        <w:t xml:space="preserve"> en la Black </w:t>
      </w:r>
      <w:proofErr w:type="spellStart"/>
      <w:r w:rsidR="000F16ED">
        <w:t>Hat</w:t>
      </w:r>
      <w:proofErr w:type="spellEnd"/>
      <w:r w:rsidR="000F16ED">
        <w:t xml:space="preserve"> USA 2015</w:t>
      </w:r>
    </w:p>
    <w:p w14:paraId="3EF9F8F9" w14:textId="77777777" w:rsidR="005D7D2C" w:rsidRDefault="005D7D2C" w:rsidP="0021546D"/>
    <w:p w14:paraId="3BB7A88C" w14:textId="5012DF4F" w:rsidR="005D7D2C" w:rsidRDefault="005D7D2C" w:rsidP="002E00CE">
      <w:pPr>
        <w:pStyle w:val="Ttulo2"/>
        <w:numPr>
          <w:ilvl w:val="1"/>
          <w:numId w:val="20"/>
        </w:numPr>
        <w:rPr>
          <w:rFonts w:ascii="Times New Roman" w:hAnsi="Times New Roman" w:cs="Times New Roman"/>
        </w:rPr>
      </w:pPr>
      <w:bookmarkStart w:id="8" w:name="_Toc109495924"/>
      <w:r>
        <w:rPr>
          <w:rFonts w:ascii="Times New Roman" w:hAnsi="Times New Roman" w:cs="Times New Roman"/>
        </w:rPr>
        <w:t xml:space="preserve">Vulnerabilidades en los monitores de frecuencia cardiaca para bebés </w:t>
      </w:r>
      <w:proofErr w:type="spellStart"/>
      <w:r>
        <w:rPr>
          <w:rFonts w:ascii="Times New Roman" w:hAnsi="Times New Roman" w:cs="Times New Roman"/>
        </w:rPr>
        <w:t>Owlet</w:t>
      </w:r>
      <w:bookmarkEnd w:id="8"/>
      <w:proofErr w:type="spellEnd"/>
    </w:p>
    <w:p w14:paraId="2BA83C54" w14:textId="77777777" w:rsidR="005D7D2C" w:rsidRDefault="005D7D2C" w:rsidP="005D7D2C">
      <w:pPr>
        <w:pStyle w:val="Ttulo2"/>
        <w:rPr>
          <w:rFonts w:ascii="Times New Roman" w:hAnsi="Times New Roman" w:cs="Times New Roman"/>
        </w:rPr>
      </w:pPr>
    </w:p>
    <w:p w14:paraId="13516398" w14:textId="77777777" w:rsidR="005D7D2C" w:rsidRDefault="005D7D2C" w:rsidP="00041AC3">
      <w:pPr>
        <w:spacing w:line="360" w:lineRule="auto"/>
        <w:ind w:firstLine="360"/>
        <w:jc w:val="both"/>
        <w:rPr>
          <w:rFonts w:ascii="Times New Roman" w:hAnsi="Times New Roman" w:cs="Times New Roman"/>
        </w:rPr>
      </w:pPr>
      <w:r>
        <w:rPr>
          <w:rFonts w:ascii="Times New Roman" w:hAnsi="Times New Roman" w:cs="Times New Roman"/>
        </w:rPr>
        <w:t xml:space="preserve">En 2016 saltó la voz de alarma debido a una serie de vulnerabilidades descubiertas en los monitores de frecuencia cardiaca de la marca </w:t>
      </w:r>
      <w:proofErr w:type="spellStart"/>
      <w:r>
        <w:rPr>
          <w:rFonts w:ascii="Times New Roman" w:hAnsi="Times New Roman" w:cs="Times New Roman"/>
        </w:rPr>
        <w:t>Owlet</w:t>
      </w:r>
      <w:proofErr w:type="spellEnd"/>
      <w:r>
        <w:rPr>
          <w:rFonts w:ascii="Times New Roman" w:hAnsi="Times New Roman" w:cs="Times New Roman"/>
        </w:rPr>
        <w:t xml:space="preserve">, que se colocan en el calcetín del recién nacido y se sincronizan con un </w:t>
      </w:r>
      <w:proofErr w:type="spellStart"/>
      <w:proofErr w:type="gramStart"/>
      <w:r>
        <w:rPr>
          <w:rFonts w:ascii="Times New Roman" w:hAnsi="Times New Roman" w:cs="Times New Roman"/>
        </w:rPr>
        <w:t>hub</w:t>
      </w:r>
      <w:proofErr w:type="spellEnd"/>
      <w:proofErr w:type="gramEnd"/>
      <w:r>
        <w:rPr>
          <w:rFonts w:ascii="Times New Roman" w:hAnsi="Times New Roman" w:cs="Times New Roman"/>
        </w:rPr>
        <w:t>, y en caso de detectar alguna anomalía, envían una alerta al smartphone de los padres.</w:t>
      </w:r>
    </w:p>
    <w:p w14:paraId="028C1031" w14:textId="757C79C5" w:rsidR="00253CFB" w:rsidRDefault="00F107E0" w:rsidP="00041AC3">
      <w:pPr>
        <w:spacing w:line="360" w:lineRule="auto"/>
        <w:ind w:firstLine="360"/>
        <w:jc w:val="both"/>
        <w:rPr>
          <w:rFonts w:ascii="Times New Roman" w:hAnsi="Times New Roman" w:cs="Times New Roman"/>
        </w:rPr>
      </w:pPr>
      <w:r>
        <w:rPr>
          <w:rFonts w:ascii="Times New Roman" w:hAnsi="Times New Roman" w:cs="Times New Roman"/>
        </w:rPr>
        <w:tab/>
        <w:t>El investigador esp</w:t>
      </w:r>
      <w:r w:rsidR="004B4CF1">
        <w:rPr>
          <w:rFonts w:ascii="Times New Roman" w:hAnsi="Times New Roman" w:cs="Times New Roman"/>
        </w:rPr>
        <w:t xml:space="preserve">ecializado en seguridad informática </w:t>
      </w:r>
      <w:r w:rsidR="004B4CF1" w:rsidRPr="004B4CF1">
        <w:rPr>
          <w:rFonts w:ascii="Times New Roman" w:hAnsi="Times New Roman" w:cs="Times New Roman"/>
        </w:rPr>
        <w:t xml:space="preserve">Jonathan </w:t>
      </w:r>
      <w:proofErr w:type="spellStart"/>
      <w:r w:rsidR="004B4CF1" w:rsidRPr="004B4CF1">
        <w:rPr>
          <w:rFonts w:ascii="Times New Roman" w:hAnsi="Times New Roman" w:cs="Times New Roman"/>
        </w:rPr>
        <w:t>Zdziarski</w:t>
      </w:r>
      <w:proofErr w:type="spellEnd"/>
      <w:r w:rsidR="00D41D03">
        <w:rPr>
          <w:rFonts w:ascii="Times New Roman" w:hAnsi="Times New Roman" w:cs="Times New Roman"/>
        </w:rPr>
        <w:t xml:space="preserve"> fue quien dio la voz de alarma, al descubrir que el monitor </w:t>
      </w:r>
      <w:r w:rsidR="00D3725C">
        <w:rPr>
          <w:rFonts w:ascii="Times New Roman" w:hAnsi="Times New Roman" w:cs="Times New Roman"/>
        </w:rPr>
        <w:t>cifraba</w:t>
      </w:r>
      <w:r w:rsidR="00D41D03">
        <w:rPr>
          <w:rFonts w:ascii="Times New Roman" w:hAnsi="Times New Roman" w:cs="Times New Roman"/>
        </w:rPr>
        <w:t xml:space="preserve"> la información del dispositivo, que era enviada a los servidores de la empresa propietaria, que serían quienes contactarían con los</w:t>
      </w:r>
      <w:r w:rsidR="00253CFB">
        <w:rPr>
          <w:rFonts w:ascii="Times New Roman" w:hAnsi="Times New Roman" w:cs="Times New Roman"/>
        </w:rPr>
        <w:t xml:space="preserve"> padres en caso de ser necesario. El problema es que la red </w:t>
      </w:r>
      <w:proofErr w:type="spellStart"/>
      <w:r w:rsidR="00253CFB">
        <w:rPr>
          <w:rFonts w:ascii="Times New Roman" w:hAnsi="Times New Roman" w:cs="Times New Roman"/>
        </w:rPr>
        <w:t>Wi</w:t>
      </w:r>
      <w:proofErr w:type="spellEnd"/>
      <w:r w:rsidR="00253CFB">
        <w:rPr>
          <w:rFonts w:ascii="Times New Roman" w:hAnsi="Times New Roman" w:cs="Times New Roman"/>
        </w:rPr>
        <w:t xml:space="preserve">-Fi generada para que el dispositivo se conectase al </w:t>
      </w:r>
      <w:proofErr w:type="spellStart"/>
      <w:proofErr w:type="gramStart"/>
      <w:r w:rsidR="00253CFB">
        <w:rPr>
          <w:rFonts w:ascii="Times New Roman" w:hAnsi="Times New Roman" w:cs="Times New Roman"/>
        </w:rPr>
        <w:t>hub</w:t>
      </w:r>
      <w:proofErr w:type="spellEnd"/>
      <w:proofErr w:type="gramEnd"/>
      <w:r w:rsidR="00253CFB">
        <w:rPr>
          <w:rFonts w:ascii="Times New Roman" w:hAnsi="Times New Roman" w:cs="Times New Roman"/>
        </w:rPr>
        <w:t xml:space="preserve"> estaba totalmente abierta, permitiendo a cualquier persona dentro del rango poder interceptar la información.</w:t>
      </w:r>
    </w:p>
    <w:p w14:paraId="208369CB" w14:textId="6011D715" w:rsidR="003F44E6" w:rsidRDefault="00253CFB" w:rsidP="00041AC3">
      <w:pPr>
        <w:spacing w:line="360" w:lineRule="auto"/>
        <w:ind w:firstLine="360"/>
        <w:jc w:val="both"/>
        <w:rPr>
          <w:rFonts w:ascii="Times New Roman" w:hAnsi="Times New Roman" w:cs="Times New Roman"/>
        </w:rPr>
      </w:pPr>
      <w:r>
        <w:rPr>
          <w:rFonts w:ascii="Times New Roman" w:hAnsi="Times New Roman" w:cs="Times New Roman"/>
        </w:rPr>
        <w:tab/>
        <w:t>Además de esto, si el atacante envía comando</w:t>
      </w:r>
      <w:r w:rsidR="00D3725C">
        <w:rPr>
          <w:rFonts w:ascii="Times New Roman" w:hAnsi="Times New Roman" w:cs="Times New Roman"/>
        </w:rPr>
        <w:t>s</w:t>
      </w:r>
      <w:r>
        <w:rPr>
          <w:rFonts w:ascii="Times New Roman" w:hAnsi="Times New Roman" w:cs="Times New Roman"/>
        </w:rPr>
        <w:t xml:space="preserve"> HTTP simples al </w:t>
      </w:r>
      <w:proofErr w:type="spellStart"/>
      <w:r>
        <w:rPr>
          <w:rFonts w:ascii="Times New Roman" w:hAnsi="Times New Roman" w:cs="Times New Roman"/>
        </w:rPr>
        <w:t>hub</w:t>
      </w:r>
      <w:proofErr w:type="spellEnd"/>
      <w:r>
        <w:rPr>
          <w:rFonts w:ascii="Times New Roman" w:hAnsi="Times New Roman" w:cs="Times New Roman"/>
        </w:rPr>
        <w:t xml:space="preserve">, puede hacer que </w:t>
      </w:r>
      <w:r w:rsidR="00D3725C">
        <w:rPr>
          <w:rFonts w:ascii="Times New Roman" w:hAnsi="Times New Roman" w:cs="Times New Roman"/>
        </w:rPr>
        <w:t>és</w:t>
      </w:r>
      <w:r w:rsidR="00041AC3">
        <w:rPr>
          <w:rFonts w:ascii="Times New Roman" w:hAnsi="Times New Roman" w:cs="Times New Roman"/>
        </w:rPr>
        <w:t xml:space="preserve">te se desconecte de la red </w:t>
      </w:r>
      <w:proofErr w:type="spellStart"/>
      <w:r w:rsidR="00041AC3">
        <w:rPr>
          <w:rFonts w:ascii="Times New Roman" w:hAnsi="Times New Roman" w:cs="Times New Roman"/>
        </w:rPr>
        <w:t>Wi</w:t>
      </w:r>
      <w:proofErr w:type="spellEnd"/>
      <w:r w:rsidR="00041AC3">
        <w:rPr>
          <w:rFonts w:ascii="Times New Roman" w:hAnsi="Times New Roman" w:cs="Times New Roman"/>
        </w:rPr>
        <w:t xml:space="preserve">-Fi doméstica, volviéndolo inútil, así como conectarlo a otra red </w:t>
      </w:r>
      <w:r w:rsidR="00041AC3">
        <w:rPr>
          <w:rFonts w:ascii="Times New Roman" w:hAnsi="Times New Roman" w:cs="Times New Roman"/>
        </w:rPr>
        <w:lastRenderedPageBreak/>
        <w:t xml:space="preserve">creada por el atacante, permitiendo que no sólo </w:t>
      </w:r>
      <w:r w:rsidR="00D3725C">
        <w:rPr>
          <w:rFonts w:ascii="Times New Roman" w:hAnsi="Times New Roman" w:cs="Times New Roman"/>
        </w:rPr>
        <w:t>é</w:t>
      </w:r>
      <w:r w:rsidR="00041AC3">
        <w:rPr>
          <w:rFonts w:ascii="Times New Roman" w:hAnsi="Times New Roman" w:cs="Times New Roman"/>
        </w:rPr>
        <w:t xml:space="preserve">ste pueda interceptar la información enviada por el dispositivo, sino que puede hacer que </w:t>
      </w:r>
      <w:r w:rsidR="00D3725C">
        <w:rPr>
          <w:rFonts w:ascii="Times New Roman" w:hAnsi="Times New Roman" w:cs="Times New Roman"/>
        </w:rPr>
        <w:t>la conexión</w:t>
      </w:r>
      <w:r w:rsidR="00041AC3">
        <w:rPr>
          <w:rFonts w:ascii="Times New Roman" w:hAnsi="Times New Roman" w:cs="Times New Roman"/>
        </w:rPr>
        <w:t xml:space="preserve"> nunca llegue a los servidores de la empresa, inutilizando el dispositivo y dejando expuesto al bebé en caso de que sufriera alguna complicación, ya que la alerta nunca sería enviada.</w:t>
      </w:r>
    </w:p>
    <w:p w14:paraId="52CF82FE" w14:textId="5290BEBF" w:rsidR="003F44E6" w:rsidRDefault="003F44E6" w:rsidP="00041AC3">
      <w:pPr>
        <w:spacing w:line="360" w:lineRule="auto"/>
        <w:ind w:firstLine="360"/>
        <w:jc w:val="both"/>
        <w:rPr>
          <w:rFonts w:ascii="Times New Roman" w:hAnsi="Times New Roman" w:cs="Times New Roman"/>
        </w:rPr>
      </w:pPr>
      <w:r>
        <w:rPr>
          <w:rFonts w:ascii="Times New Roman" w:hAnsi="Times New Roman" w:cs="Times New Roman"/>
        </w:rPr>
        <w:t>Este ataque es tan sencillo de realizar como realizar un escaneo de dispositivos con el puerto 80 abierto dentro de nuestra red doméstica, y una vez localizado, conectarnos a él, ya que no implementa ninguna medida de autentificación ni de autorización, ni a la hora de conectarnos a él ni a nivel de interfaz, lo que permite que un atacante pueda fácilmente eliminar la información sobre la red inalámbrica a la que este se conecta, o modificarla para vincularla a la red deseada.</w:t>
      </w:r>
      <w:r w:rsidR="00DC5E10">
        <w:rPr>
          <w:rFonts w:ascii="Times New Roman" w:hAnsi="Times New Roman" w:cs="Times New Roman"/>
        </w:rPr>
        <w:t xml:space="preserve"> [</w:t>
      </w:r>
      <w:r w:rsidR="00D3725C">
        <w:rPr>
          <w:rFonts w:ascii="Times New Roman" w:hAnsi="Times New Roman" w:cs="Times New Roman"/>
        </w:rPr>
        <w:t>7</w:t>
      </w:r>
      <w:r w:rsidR="00DC5E10">
        <w:rPr>
          <w:rFonts w:ascii="Times New Roman" w:hAnsi="Times New Roman" w:cs="Times New Roman"/>
        </w:rPr>
        <w:t>]</w:t>
      </w:r>
    </w:p>
    <w:p w14:paraId="17571064" w14:textId="68DFAB03" w:rsidR="00D54515" w:rsidRDefault="003F44E6" w:rsidP="001606C8">
      <w:pPr>
        <w:spacing w:line="360" w:lineRule="auto"/>
        <w:ind w:firstLine="360"/>
        <w:jc w:val="both"/>
      </w:pPr>
      <w:r>
        <w:rPr>
          <w:rFonts w:ascii="Times New Roman" w:hAnsi="Times New Roman" w:cs="Times New Roman"/>
        </w:rPr>
        <w:tab/>
        <w:t>Este caso demuestra una vez más lo que hemos visto en durante esta sección, que un dispositivo que debería hacernos la vida más fácil, si no es diseñado con la seguridad en mente por parte del fabricante, puede acarrear nuevos problemas, que en casos como este son más grandes e importantes que las facilidades y beneficios que aporta su existencia.</w:t>
      </w:r>
      <w:r w:rsidR="00D54515">
        <w:rPr>
          <w:noProof/>
        </w:rPr>
        <w:drawing>
          <wp:inline distT="0" distB="0" distL="0" distR="0" wp14:anchorId="5B554854" wp14:editId="20A45B63">
            <wp:extent cx="3741420" cy="374142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1420" cy="3741420"/>
                    </a:xfrm>
                    <a:prstGeom prst="rect">
                      <a:avLst/>
                    </a:prstGeom>
                    <a:noFill/>
                    <a:ln>
                      <a:noFill/>
                    </a:ln>
                  </pic:spPr>
                </pic:pic>
              </a:graphicData>
            </a:graphic>
          </wp:inline>
        </w:drawing>
      </w:r>
    </w:p>
    <w:p w14:paraId="56BC13AB" w14:textId="029C984F" w:rsidR="00D54515" w:rsidRPr="00127359" w:rsidRDefault="00E33478" w:rsidP="00D54515">
      <w:pPr>
        <w:pStyle w:val="Descripcin"/>
        <w:jc w:val="both"/>
        <w:rPr>
          <w:ins w:id="9" w:author="José Luis Caro Bozzino" w:date="2022-06-12T17:39:00Z"/>
        </w:rPr>
      </w:pPr>
      <w:r>
        <w:t>Figura 6.</w:t>
      </w:r>
      <w:r w:rsidR="00D54515">
        <w:t xml:space="preserve"> Revisión actual del </w:t>
      </w:r>
      <w:proofErr w:type="spellStart"/>
      <w:r w:rsidR="00D54515">
        <w:t>Owlet</w:t>
      </w:r>
      <w:proofErr w:type="spellEnd"/>
      <w:r w:rsidR="00D54515">
        <w:t xml:space="preserve"> </w:t>
      </w:r>
      <w:proofErr w:type="spellStart"/>
      <w:r w:rsidR="00D54515">
        <w:t>Sock</w:t>
      </w:r>
      <w:proofErr w:type="spellEnd"/>
    </w:p>
    <w:p w14:paraId="1D23D84C" w14:textId="56666EE1" w:rsidR="00A647DC" w:rsidRDefault="00A647DC">
      <w:pPr>
        <w:rPr>
          <w:rFonts w:ascii="Times New Roman" w:eastAsiaTheme="majorEastAsia" w:hAnsi="Times New Roman" w:cs="Times New Roman"/>
          <w:color w:val="2F5496" w:themeColor="accent1" w:themeShade="BF"/>
        </w:rPr>
      </w:pPr>
    </w:p>
    <w:p w14:paraId="32B892F8" w14:textId="6DEAF6C7" w:rsidR="001606C8" w:rsidRDefault="001606C8">
      <w:pPr>
        <w:rPr>
          <w:rFonts w:ascii="Times New Roman" w:eastAsiaTheme="majorEastAsia" w:hAnsi="Times New Roman" w:cs="Times New Roman"/>
          <w:color w:val="2F5496" w:themeColor="accent1" w:themeShade="BF"/>
        </w:rPr>
      </w:pPr>
    </w:p>
    <w:p w14:paraId="6A0A2375" w14:textId="7B584CB0" w:rsidR="001606C8" w:rsidRDefault="001606C8">
      <w:pPr>
        <w:rPr>
          <w:rFonts w:ascii="Times New Roman" w:eastAsiaTheme="majorEastAsia" w:hAnsi="Times New Roman" w:cs="Times New Roman"/>
          <w:color w:val="2F5496" w:themeColor="accent1" w:themeShade="BF"/>
        </w:rPr>
      </w:pPr>
    </w:p>
    <w:p w14:paraId="0582ED62" w14:textId="1B376424" w:rsidR="001606C8" w:rsidRDefault="001606C8">
      <w:pPr>
        <w:rPr>
          <w:rFonts w:ascii="Times New Roman" w:eastAsiaTheme="majorEastAsia" w:hAnsi="Times New Roman" w:cs="Times New Roman"/>
          <w:color w:val="2F5496" w:themeColor="accent1" w:themeShade="BF"/>
        </w:rPr>
      </w:pPr>
    </w:p>
    <w:p w14:paraId="7FA4DF5A" w14:textId="77777777" w:rsidR="001606C8" w:rsidRDefault="001606C8">
      <w:pPr>
        <w:rPr>
          <w:rFonts w:ascii="Times New Roman" w:eastAsiaTheme="majorEastAsia" w:hAnsi="Times New Roman" w:cs="Times New Roman"/>
          <w:color w:val="2F5496" w:themeColor="accent1" w:themeShade="BF"/>
        </w:rPr>
      </w:pPr>
    </w:p>
    <w:p w14:paraId="21C005F0" w14:textId="77777777" w:rsidR="0061203F" w:rsidRPr="006F702F" w:rsidRDefault="00757D2E" w:rsidP="00384A79">
      <w:pPr>
        <w:pStyle w:val="Ttulo1"/>
        <w:numPr>
          <w:ilvl w:val="0"/>
          <w:numId w:val="15"/>
        </w:numPr>
        <w:rPr>
          <w:rFonts w:ascii="Times New Roman" w:hAnsi="Times New Roman" w:cs="Times New Roman"/>
        </w:rPr>
      </w:pPr>
      <w:bookmarkStart w:id="10" w:name="_Toc109495925"/>
      <w:r w:rsidRPr="006F702F">
        <w:rPr>
          <w:rFonts w:ascii="Times New Roman" w:hAnsi="Times New Roman" w:cs="Times New Roman"/>
        </w:rPr>
        <w:t>STATE OF THE ART</w:t>
      </w:r>
      <w:bookmarkEnd w:id="10"/>
    </w:p>
    <w:p w14:paraId="420D68D0" w14:textId="177AC59D" w:rsidR="00757D2E" w:rsidRPr="0071459B" w:rsidRDefault="00757D2E" w:rsidP="00CA5297">
      <w:pPr>
        <w:spacing w:line="360" w:lineRule="auto"/>
        <w:jc w:val="both"/>
        <w:rPr>
          <w:rFonts w:ascii="Times New Roman" w:hAnsi="Times New Roman" w:cs="Times New Roman"/>
        </w:rPr>
      </w:pPr>
    </w:p>
    <w:p w14:paraId="5BFBC78A" w14:textId="163DC0C2" w:rsidR="00757D2E" w:rsidRPr="0071459B" w:rsidRDefault="00757D2E" w:rsidP="00CA5297">
      <w:pPr>
        <w:spacing w:line="360" w:lineRule="auto"/>
        <w:ind w:firstLine="708"/>
        <w:jc w:val="both"/>
        <w:rPr>
          <w:rFonts w:ascii="Times New Roman" w:hAnsi="Times New Roman" w:cs="Times New Roman"/>
        </w:rPr>
      </w:pPr>
      <w:r w:rsidRPr="0071459B">
        <w:rPr>
          <w:rFonts w:ascii="Times New Roman" w:hAnsi="Times New Roman" w:cs="Times New Roman"/>
        </w:rPr>
        <w:t xml:space="preserve">En un mundo cada vez más dominado por un </w:t>
      </w:r>
      <w:proofErr w:type="spellStart"/>
      <w:r w:rsidRPr="0071459B">
        <w:rPr>
          <w:rFonts w:ascii="Times New Roman" w:hAnsi="Times New Roman" w:cs="Times New Roman"/>
        </w:rPr>
        <w:t>IoT</w:t>
      </w:r>
      <w:proofErr w:type="spellEnd"/>
      <w:r w:rsidRPr="0071459B">
        <w:rPr>
          <w:rFonts w:ascii="Times New Roman" w:hAnsi="Times New Roman" w:cs="Times New Roman"/>
        </w:rPr>
        <w:t xml:space="preserve"> que, si bien podríamos considerar en fase relativamente temprana, ya ha avanzado hasta cuotas que hace unos años eran inimaginables</w:t>
      </w:r>
      <w:ins w:id="11" w:author="José Luis Caro Bozzino" w:date="2022-06-12T17:32:00Z">
        <w:r w:rsidR="009803C8">
          <w:rPr>
            <w:rFonts w:ascii="Times New Roman" w:hAnsi="Times New Roman" w:cs="Times New Roman"/>
          </w:rPr>
          <w:t xml:space="preserve"> </w:t>
        </w:r>
        <w:r w:rsidR="009803C8" w:rsidRPr="009803C8">
          <w:rPr>
            <w:rFonts w:ascii="Times New Roman" w:hAnsi="Times New Roman" w:cs="Times New Roman"/>
          </w:rPr>
          <w:t xml:space="preserve">(se calcula que en 2022 existen alrededor de </w:t>
        </w:r>
      </w:ins>
      <w:ins w:id="12" w:author="José Luis Caro Bozzino" w:date="2022-06-12T17:33:00Z">
        <w:r w:rsidR="009803C8" w:rsidRPr="009803C8">
          <w:rPr>
            <w:rFonts w:ascii="Times New Roman" w:hAnsi="Times New Roman" w:cs="Times New Roman"/>
          </w:rPr>
          <w:t>1</w:t>
        </w:r>
      </w:ins>
      <w:r w:rsidR="00D3725C">
        <w:rPr>
          <w:rFonts w:ascii="Times New Roman" w:hAnsi="Times New Roman" w:cs="Times New Roman"/>
        </w:rPr>
        <w:t>4</w:t>
      </w:r>
      <w:ins w:id="13" w:author="José Luis Caro Bozzino" w:date="2022-06-12T17:33:00Z">
        <w:r w:rsidR="009803C8" w:rsidRPr="009803C8">
          <w:rPr>
            <w:rFonts w:ascii="Times New Roman" w:hAnsi="Times New Roman" w:cs="Times New Roman"/>
          </w:rPr>
          <w:t xml:space="preserve">.000.000.000 dispositivos </w:t>
        </w:r>
        <w:proofErr w:type="spellStart"/>
        <w:r w:rsidR="009803C8" w:rsidRPr="009803C8">
          <w:rPr>
            <w:rFonts w:ascii="Times New Roman" w:hAnsi="Times New Roman" w:cs="Times New Roman"/>
          </w:rPr>
          <w:t>IoT</w:t>
        </w:r>
        <w:proofErr w:type="spellEnd"/>
        <w:r w:rsidR="009803C8" w:rsidRPr="009803C8">
          <w:rPr>
            <w:rFonts w:ascii="Times New Roman" w:hAnsi="Times New Roman" w:cs="Times New Roman"/>
          </w:rPr>
          <w:t>)</w:t>
        </w:r>
      </w:ins>
      <w:r w:rsidRPr="009803C8">
        <w:rPr>
          <w:rFonts w:ascii="Times New Roman" w:hAnsi="Times New Roman" w:cs="Times New Roman"/>
        </w:rPr>
        <w:t>,</w:t>
      </w:r>
      <w:r w:rsidRPr="0071459B">
        <w:rPr>
          <w:rFonts w:ascii="Times New Roman" w:hAnsi="Times New Roman" w:cs="Times New Roman"/>
        </w:rPr>
        <w:t xml:space="preserve"> nos encontramos con ciertas convenciones sobre criptografía ligera aplicada a estos dispositivos de usos cotidianos.</w:t>
      </w:r>
    </w:p>
    <w:p w14:paraId="1B3249AC" w14:textId="57D5B1B4" w:rsidR="00757D2E" w:rsidRPr="0071459B" w:rsidRDefault="00757D2E" w:rsidP="00CA5297">
      <w:pPr>
        <w:spacing w:line="360" w:lineRule="auto"/>
        <w:ind w:firstLine="708"/>
        <w:jc w:val="both"/>
        <w:rPr>
          <w:rFonts w:ascii="Times New Roman" w:hAnsi="Times New Roman" w:cs="Times New Roman"/>
        </w:rPr>
      </w:pPr>
      <w:r w:rsidRPr="0071459B">
        <w:rPr>
          <w:rFonts w:ascii="Times New Roman" w:hAnsi="Times New Roman" w:cs="Times New Roman"/>
        </w:rPr>
        <w:t xml:space="preserve">Estos dispositivos tienen la necesidad de funcionar con procesadores reducidos y de baja potencia con el fin de primar su utilidad cotidiana por encima de su complejidad, lo que deja poco espacio para desarrollar medidas de seguridad en la mayoría de </w:t>
      </w:r>
      <w:r w:rsidR="00CA5297" w:rsidRPr="0071459B">
        <w:rPr>
          <w:rFonts w:ascii="Times New Roman" w:hAnsi="Times New Roman" w:cs="Times New Roman"/>
        </w:rPr>
        <w:t>los casos</w:t>
      </w:r>
      <w:r w:rsidRPr="0071459B">
        <w:rPr>
          <w:rFonts w:ascii="Times New Roman" w:hAnsi="Times New Roman" w:cs="Times New Roman"/>
        </w:rPr>
        <w:t>.</w:t>
      </w:r>
      <w:r w:rsidR="00973EC9">
        <w:rPr>
          <w:rFonts w:ascii="Times New Roman" w:hAnsi="Times New Roman" w:cs="Times New Roman"/>
        </w:rPr>
        <w:t xml:space="preserve"> Cabe destacar el caso de los dispositivos basados en etiquetas RFID como podrían ser las pulseras de acceso a centros deportivos; estos dispositivos contienen información que debe protegerse, a pesar de ser tan sencillos en su construcción que no poseen ni batería propia, sino que se alimentan de la propia energía del lector cuando las acercamos.</w:t>
      </w:r>
    </w:p>
    <w:p w14:paraId="2275F5CB" w14:textId="563E9305" w:rsidR="00973EC9" w:rsidRDefault="00757D2E" w:rsidP="00973EC9">
      <w:pPr>
        <w:spacing w:line="360" w:lineRule="auto"/>
        <w:ind w:firstLine="708"/>
        <w:jc w:val="both"/>
        <w:rPr>
          <w:rFonts w:ascii="Times New Roman" w:hAnsi="Times New Roman" w:cs="Times New Roman"/>
        </w:rPr>
      </w:pPr>
      <w:r w:rsidRPr="0071459B">
        <w:rPr>
          <w:rFonts w:ascii="Times New Roman" w:hAnsi="Times New Roman" w:cs="Times New Roman"/>
        </w:rPr>
        <w:t>Hay que tener en cuenta que los sistemas criptográficos modernos, en muchos casos requieren de una potencia computacional demasiado elevada para poder implementarse en estos dispositivos, que</w:t>
      </w:r>
      <w:r w:rsidR="0071459B" w:rsidRPr="0071459B">
        <w:rPr>
          <w:rFonts w:ascii="Times New Roman" w:hAnsi="Times New Roman" w:cs="Times New Roman"/>
        </w:rPr>
        <w:t>,</w:t>
      </w:r>
      <w:r w:rsidRPr="0071459B">
        <w:rPr>
          <w:rFonts w:ascii="Times New Roman" w:hAnsi="Times New Roman" w:cs="Times New Roman"/>
        </w:rPr>
        <w:t xml:space="preserve"> por otra parte, necesitan poder </w:t>
      </w:r>
      <w:del w:id="14" w:author="José Luis Caro Bozzino" w:date="2022-06-12T17:33:00Z">
        <w:r w:rsidRPr="0071459B" w:rsidDel="009803C8">
          <w:rPr>
            <w:rFonts w:ascii="Times New Roman" w:hAnsi="Times New Roman" w:cs="Times New Roman"/>
          </w:rPr>
          <w:delText xml:space="preserve">encriptar </w:delText>
        </w:r>
      </w:del>
      <w:ins w:id="15" w:author="José Luis Caro Bozzino" w:date="2022-06-12T17:33:00Z">
        <w:r w:rsidR="009803C8">
          <w:rPr>
            <w:rFonts w:ascii="Times New Roman" w:hAnsi="Times New Roman" w:cs="Times New Roman"/>
          </w:rPr>
          <w:t>cifrar</w:t>
        </w:r>
        <w:r w:rsidR="009803C8" w:rsidRPr="0071459B">
          <w:rPr>
            <w:rFonts w:ascii="Times New Roman" w:hAnsi="Times New Roman" w:cs="Times New Roman"/>
          </w:rPr>
          <w:t xml:space="preserve"> </w:t>
        </w:r>
      </w:ins>
      <w:r w:rsidRPr="0071459B">
        <w:rPr>
          <w:rFonts w:ascii="Times New Roman" w:hAnsi="Times New Roman" w:cs="Times New Roman"/>
        </w:rPr>
        <w:t xml:space="preserve">información sensible y personal con el fin de evitar </w:t>
      </w:r>
      <w:r w:rsidR="0071459B" w:rsidRPr="0071459B">
        <w:rPr>
          <w:rFonts w:ascii="Times New Roman" w:hAnsi="Times New Roman" w:cs="Times New Roman"/>
        </w:rPr>
        <w:t>filtraciones de datos, suplantación de usuarios…</w:t>
      </w:r>
    </w:p>
    <w:p w14:paraId="76E091BB" w14:textId="634BE74C" w:rsidR="00973EC9" w:rsidRDefault="00973EC9" w:rsidP="00973EC9">
      <w:pPr>
        <w:spacing w:line="360" w:lineRule="auto"/>
        <w:ind w:firstLine="708"/>
        <w:jc w:val="both"/>
        <w:rPr>
          <w:rFonts w:ascii="Times New Roman" w:hAnsi="Times New Roman" w:cs="Times New Roman"/>
        </w:rPr>
      </w:pPr>
      <w:r>
        <w:rPr>
          <w:rFonts w:ascii="Times New Roman" w:hAnsi="Times New Roman" w:cs="Times New Roman"/>
        </w:rPr>
        <w:t>Esta tarea es compleja cuando tratamos de aplicarla a dispositivos basados en microprocesadores que en muchos casos no superan los 16</w:t>
      </w:r>
      <w:r w:rsidR="00631AEA">
        <w:rPr>
          <w:rFonts w:ascii="Times New Roman" w:hAnsi="Times New Roman" w:cs="Times New Roman"/>
        </w:rPr>
        <w:t xml:space="preserve"> bytes de memoria RAM para un procesador de 4, 8 o 16 bits.</w:t>
      </w:r>
    </w:p>
    <w:p w14:paraId="71F546DE" w14:textId="04091EE2" w:rsidR="00631AEA" w:rsidRDefault="00631AEA" w:rsidP="00973EC9">
      <w:pPr>
        <w:spacing w:line="360" w:lineRule="auto"/>
        <w:ind w:firstLine="708"/>
        <w:jc w:val="both"/>
        <w:rPr>
          <w:rFonts w:ascii="Times New Roman" w:hAnsi="Times New Roman" w:cs="Times New Roman"/>
        </w:rPr>
      </w:pPr>
      <w:r>
        <w:rPr>
          <w:rFonts w:ascii="Times New Roman" w:hAnsi="Times New Roman" w:cs="Times New Roman"/>
        </w:rPr>
        <w:t>De esta forma, un algoritmo AES o RSA sería prácticamente imposible de implementar en uno de estos dispositivos, lo que nos sitúa constantemente en la tesitura de tener que encontrar un equilibrio entre ligereza y seguridad. A más seguro sea el algoritmo, peor será el funcionamiento del dispositivo o más potencia necesitará, lo que repercute directamente de forma negativa en el producto, que</w:t>
      </w:r>
      <w:r w:rsidR="007465F6">
        <w:rPr>
          <w:rFonts w:ascii="Times New Roman" w:hAnsi="Times New Roman" w:cs="Times New Roman"/>
        </w:rPr>
        <w:t>,</w:t>
      </w:r>
      <w:r>
        <w:rPr>
          <w:rFonts w:ascii="Times New Roman" w:hAnsi="Times New Roman" w:cs="Times New Roman"/>
        </w:rPr>
        <w:t xml:space="preserve"> por otro lado, mientras menos potente sea su </w:t>
      </w:r>
      <w:commentRangeStart w:id="16"/>
      <w:del w:id="17" w:author="José Luis Caro Bozzino" w:date="2022-06-12T17:34:00Z">
        <w:r w:rsidDel="009803C8">
          <w:rPr>
            <w:rFonts w:ascii="Times New Roman" w:hAnsi="Times New Roman" w:cs="Times New Roman"/>
          </w:rPr>
          <w:delText>encriptación</w:delText>
        </w:r>
        <w:commentRangeEnd w:id="16"/>
        <w:r w:rsidR="00C45B28" w:rsidDel="009803C8">
          <w:rPr>
            <w:rStyle w:val="Refdecomentario"/>
          </w:rPr>
          <w:commentReference w:id="16"/>
        </w:r>
      </w:del>
      <w:ins w:id="18" w:author="José Luis Caro Bozzino" w:date="2022-06-12T17:34:00Z">
        <w:r w:rsidR="009803C8">
          <w:rPr>
            <w:rFonts w:ascii="Times New Roman" w:hAnsi="Times New Roman" w:cs="Times New Roman"/>
          </w:rPr>
          <w:t>cifrado</w:t>
        </w:r>
      </w:ins>
      <w:r>
        <w:rPr>
          <w:rFonts w:ascii="Times New Roman" w:hAnsi="Times New Roman" w:cs="Times New Roman"/>
        </w:rPr>
        <w:t xml:space="preserve">, más peligroso </w:t>
      </w:r>
      <w:ins w:id="19" w:author="CARMEN TORRANO GIMENEZ" w:date="2022-05-21T20:15:00Z">
        <w:r w:rsidR="00C45B28">
          <w:rPr>
            <w:rFonts w:ascii="Times New Roman" w:hAnsi="Times New Roman" w:cs="Times New Roman"/>
          </w:rPr>
          <w:t xml:space="preserve">se </w:t>
        </w:r>
      </w:ins>
      <w:r>
        <w:rPr>
          <w:rFonts w:ascii="Times New Roman" w:hAnsi="Times New Roman" w:cs="Times New Roman"/>
        </w:rPr>
        <w:t>vuelve su uso y peor imagen dará de él.</w:t>
      </w:r>
    </w:p>
    <w:p w14:paraId="333634A1" w14:textId="1C1D87ED" w:rsidR="00631AEA" w:rsidRDefault="00631AEA" w:rsidP="00973EC9">
      <w:pPr>
        <w:spacing w:line="360" w:lineRule="auto"/>
        <w:ind w:firstLine="708"/>
        <w:jc w:val="both"/>
        <w:rPr>
          <w:ins w:id="20" w:author="José Luis Caro Bozzino" w:date="2022-06-12T17:34:00Z"/>
          <w:rFonts w:ascii="Times New Roman" w:hAnsi="Times New Roman" w:cs="Times New Roman"/>
        </w:rPr>
      </w:pPr>
      <w:r>
        <w:rPr>
          <w:rFonts w:ascii="Times New Roman" w:hAnsi="Times New Roman" w:cs="Times New Roman"/>
        </w:rPr>
        <w:t xml:space="preserve">Esta </w:t>
      </w:r>
      <w:r w:rsidR="007465F6">
        <w:rPr>
          <w:rFonts w:ascii="Times New Roman" w:hAnsi="Times New Roman" w:cs="Times New Roman"/>
        </w:rPr>
        <w:t xml:space="preserve">necesidad de </w:t>
      </w:r>
      <w:r>
        <w:rPr>
          <w:rFonts w:ascii="Times New Roman" w:hAnsi="Times New Roman" w:cs="Times New Roman"/>
        </w:rPr>
        <w:t xml:space="preserve">seguridad, que a primera vista puede pensarse comúnmente que solo afecta a dispositivos como relojes digitales, hay que </w:t>
      </w:r>
      <w:r w:rsidR="007465F6">
        <w:rPr>
          <w:rFonts w:ascii="Times New Roman" w:hAnsi="Times New Roman" w:cs="Times New Roman"/>
        </w:rPr>
        <w:t xml:space="preserve">sumarle que cada día más dispositivos como bombas de insulina, marcapasos, </w:t>
      </w:r>
      <w:proofErr w:type="gramStart"/>
      <w:r w:rsidR="007465F6">
        <w:rPr>
          <w:rFonts w:ascii="Times New Roman" w:hAnsi="Times New Roman" w:cs="Times New Roman"/>
        </w:rPr>
        <w:t>wearables</w:t>
      </w:r>
      <w:proofErr w:type="gramEnd"/>
      <w:r w:rsidR="007465F6">
        <w:rPr>
          <w:rFonts w:ascii="Times New Roman" w:hAnsi="Times New Roman" w:cs="Times New Roman"/>
        </w:rPr>
        <w:t xml:space="preserve"> de todo tipo, sistemas de peaje, lectores de tarjetas de crédito </w:t>
      </w:r>
      <w:commentRangeStart w:id="21"/>
      <w:proofErr w:type="spellStart"/>
      <w:r w:rsidR="007465F6">
        <w:rPr>
          <w:rFonts w:ascii="Times New Roman" w:hAnsi="Times New Roman" w:cs="Times New Roman"/>
        </w:rPr>
        <w:t>contactless</w:t>
      </w:r>
      <w:commentRangeEnd w:id="21"/>
      <w:proofErr w:type="spellEnd"/>
      <w:r w:rsidR="00881D47">
        <w:rPr>
          <w:rStyle w:val="Refdecomentario"/>
        </w:rPr>
        <w:commentReference w:id="21"/>
      </w:r>
      <w:r w:rsidR="007465F6">
        <w:rPr>
          <w:rFonts w:ascii="Times New Roman" w:hAnsi="Times New Roman" w:cs="Times New Roman"/>
        </w:rPr>
        <w:t>…</w:t>
      </w:r>
    </w:p>
    <w:p w14:paraId="33F45D79" w14:textId="4D5B0829" w:rsidR="009803C8" w:rsidRPr="0071459B" w:rsidRDefault="009803C8" w:rsidP="00973EC9">
      <w:pPr>
        <w:spacing w:line="360" w:lineRule="auto"/>
        <w:ind w:firstLine="708"/>
        <w:jc w:val="both"/>
        <w:rPr>
          <w:rFonts w:ascii="Times New Roman" w:hAnsi="Times New Roman" w:cs="Times New Roman"/>
        </w:rPr>
      </w:pPr>
      <w:ins w:id="22" w:author="José Luis Caro Bozzino" w:date="2022-06-12T17:34:00Z">
        <w:r>
          <w:rPr>
            <w:rFonts w:ascii="Times New Roman" w:hAnsi="Times New Roman" w:cs="Times New Roman"/>
          </w:rPr>
          <w:lastRenderedPageBreak/>
          <w:t xml:space="preserve">Es por ello </w:t>
        </w:r>
        <w:proofErr w:type="gramStart"/>
        <w:r>
          <w:rPr>
            <w:rFonts w:ascii="Times New Roman" w:hAnsi="Times New Roman" w:cs="Times New Roman"/>
          </w:rPr>
          <w:t>que</w:t>
        </w:r>
        <w:proofErr w:type="gramEnd"/>
        <w:r>
          <w:rPr>
            <w:rFonts w:ascii="Times New Roman" w:hAnsi="Times New Roman" w:cs="Times New Roman"/>
          </w:rPr>
          <w:t xml:space="preserve"> la necesidad de proteger </w:t>
        </w:r>
      </w:ins>
      <w:ins w:id="23" w:author="José Luis Caro Bozzino" w:date="2022-06-12T17:35:00Z">
        <w:r>
          <w:rPr>
            <w:rFonts w:ascii="Times New Roman" w:hAnsi="Times New Roman" w:cs="Times New Roman"/>
          </w:rPr>
          <w:t xml:space="preserve">la información manejada por dichos dispositivos, así como controlar el acceso a esta sin </w:t>
        </w:r>
      </w:ins>
      <w:ins w:id="24" w:author="José Luis Caro Bozzino" w:date="2022-06-12T17:36:00Z">
        <w:r>
          <w:rPr>
            <w:rFonts w:ascii="Times New Roman" w:hAnsi="Times New Roman" w:cs="Times New Roman"/>
          </w:rPr>
          <w:t xml:space="preserve">disminuir la eficiencia ni aumentar costes </w:t>
        </w:r>
      </w:ins>
      <w:ins w:id="25" w:author="José Luis Caro Bozzino" w:date="2022-06-12T17:35:00Z">
        <w:r>
          <w:rPr>
            <w:rFonts w:ascii="Times New Roman" w:hAnsi="Times New Roman" w:cs="Times New Roman"/>
          </w:rPr>
          <w:t>se ha convertido en uno de los mayores desafíos actuales de la criptografía.</w:t>
        </w:r>
      </w:ins>
    </w:p>
    <w:p w14:paraId="5A7EDB1F" w14:textId="2FB3A0A3" w:rsidR="0071459B" w:rsidRDefault="0071459B" w:rsidP="00CA5297">
      <w:pPr>
        <w:spacing w:line="360" w:lineRule="auto"/>
        <w:ind w:firstLine="708"/>
        <w:jc w:val="both"/>
        <w:rPr>
          <w:rFonts w:ascii="Times New Roman" w:hAnsi="Times New Roman" w:cs="Times New Roman"/>
        </w:rPr>
      </w:pPr>
      <w:r w:rsidRPr="0071459B">
        <w:rPr>
          <w:rFonts w:ascii="Times New Roman" w:hAnsi="Times New Roman" w:cs="Times New Roman"/>
        </w:rPr>
        <w:t xml:space="preserve">Para empezar a profundizar </w:t>
      </w:r>
      <w:r w:rsidR="00631AEA">
        <w:rPr>
          <w:rFonts w:ascii="Times New Roman" w:hAnsi="Times New Roman" w:cs="Times New Roman"/>
        </w:rPr>
        <w:t xml:space="preserve">podemos enumerar los algoritmos de cifrado ligero más utilizados actualmente para dispositivos enfocados al </w:t>
      </w:r>
      <w:proofErr w:type="spellStart"/>
      <w:r w:rsidR="00631AEA">
        <w:rPr>
          <w:rFonts w:ascii="Times New Roman" w:hAnsi="Times New Roman" w:cs="Times New Roman"/>
        </w:rPr>
        <w:t>IoT</w:t>
      </w:r>
      <w:proofErr w:type="spellEnd"/>
      <w:r w:rsidR="00BD2575">
        <w:rPr>
          <w:rFonts w:ascii="Times New Roman" w:hAnsi="Times New Roman" w:cs="Times New Roman"/>
        </w:rPr>
        <w:t>, que serán analizados en el siguiente capítulo.</w:t>
      </w:r>
    </w:p>
    <w:p w14:paraId="733E1A17" w14:textId="77777777" w:rsidR="007465F6" w:rsidRDefault="007465F6" w:rsidP="007465F6">
      <w:pPr>
        <w:pStyle w:val="Prrafodelista"/>
        <w:spacing w:line="360" w:lineRule="auto"/>
        <w:ind w:left="1430"/>
        <w:jc w:val="both"/>
        <w:rPr>
          <w:rFonts w:ascii="Times New Roman" w:hAnsi="Times New Roman" w:cs="Times New Roman"/>
        </w:rPr>
      </w:pPr>
    </w:p>
    <w:p w14:paraId="7DE0EFC5" w14:textId="7F00CCD7"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Cifrado en bloque</w:t>
      </w:r>
    </w:p>
    <w:p w14:paraId="46E05CDC" w14:textId="72F0A129"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PRESENT</w:t>
      </w:r>
    </w:p>
    <w:p w14:paraId="25C21B88" w14:textId="30F76CF0" w:rsidR="006B2B64" w:rsidRDefault="006B2B64"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SPECK</w:t>
      </w:r>
    </w:p>
    <w:p w14:paraId="32B93DDD" w14:textId="467C3320"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SIMON</w:t>
      </w:r>
    </w:p>
    <w:p w14:paraId="23CB4B7F" w14:textId="6BBEB03D"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Funciones Hash</w:t>
      </w:r>
    </w:p>
    <w:p w14:paraId="0D7BF319" w14:textId="31B0C0CE"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PHOTON</w:t>
      </w:r>
    </w:p>
    <w:p w14:paraId="64E159CD" w14:textId="6E515068" w:rsidR="007465F6" w:rsidRDefault="002B7EC0"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QUARK</w:t>
      </w:r>
    </w:p>
    <w:p w14:paraId="6CDE84BC" w14:textId="57E3CC11"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Cifrado en flujo</w:t>
      </w:r>
    </w:p>
    <w:p w14:paraId="59188682" w14:textId="6FC4BA7B" w:rsidR="007465F6" w:rsidRDefault="007465F6" w:rsidP="007465F6">
      <w:pPr>
        <w:pStyle w:val="Prrafodelista"/>
        <w:numPr>
          <w:ilvl w:val="0"/>
          <w:numId w:val="6"/>
        </w:numPr>
        <w:spacing w:line="360" w:lineRule="auto"/>
        <w:jc w:val="both"/>
        <w:rPr>
          <w:rFonts w:ascii="Times New Roman" w:hAnsi="Times New Roman" w:cs="Times New Roman"/>
        </w:rPr>
      </w:pPr>
      <w:proofErr w:type="spellStart"/>
      <w:r>
        <w:rPr>
          <w:rFonts w:ascii="Times New Roman" w:hAnsi="Times New Roman" w:cs="Times New Roman"/>
        </w:rPr>
        <w:t>G</w:t>
      </w:r>
      <w:r w:rsidR="00BD2575">
        <w:rPr>
          <w:rFonts w:ascii="Times New Roman" w:hAnsi="Times New Roman" w:cs="Times New Roman"/>
        </w:rPr>
        <w:t>rain</w:t>
      </w:r>
      <w:proofErr w:type="spellEnd"/>
    </w:p>
    <w:p w14:paraId="69BF32BC" w14:textId="6DB478AF" w:rsidR="007465F6" w:rsidRDefault="007465F6" w:rsidP="007465F6">
      <w:pPr>
        <w:pStyle w:val="Prrafodelista"/>
        <w:numPr>
          <w:ilvl w:val="0"/>
          <w:numId w:val="6"/>
        </w:numPr>
        <w:spacing w:line="360" w:lineRule="auto"/>
        <w:jc w:val="both"/>
        <w:rPr>
          <w:rFonts w:ascii="Times New Roman" w:hAnsi="Times New Roman" w:cs="Times New Roman"/>
        </w:rPr>
      </w:pPr>
      <w:proofErr w:type="spellStart"/>
      <w:r>
        <w:rPr>
          <w:rFonts w:ascii="Times New Roman" w:hAnsi="Times New Roman" w:cs="Times New Roman"/>
        </w:rPr>
        <w:t>T</w:t>
      </w:r>
      <w:r w:rsidR="00BD2575">
        <w:rPr>
          <w:rFonts w:ascii="Times New Roman" w:hAnsi="Times New Roman" w:cs="Times New Roman"/>
        </w:rPr>
        <w:t>rivium</w:t>
      </w:r>
      <w:proofErr w:type="spellEnd"/>
    </w:p>
    <w:p w14:paraId="00D7A7FE" w14:textId="0B9A7012" w:rsidR="007465F6" w:rsidRPr="007465F6" w:rsidRDefault="00455792" w:rsidP="007465F6">
      <w:pPr>
        <w:pStyle w:val="Prrafodelista"/>
        <w:numPr>
          <w:ilvl w:val="0"/>
          <w:numId w:val="6"/>
        </w:numPr>
        <w:spacing w:line="360" w:lineRule="auto"/>
        <w:jc w:val="both"/>
        <w:rPr>
          <w:rFonts w:ascii="Times New Roman" w:hAnsi="Times New Roman" w:cs="Times New Roman"/>
        </w:rPr>
      </w:pPr>
      <w:r>
        <w:rPr>
          <w:rFonts w:ascii="Times New Roman" w:hAnsi="Times New Roman" w:cs="Times New Roman"/>
        </w:rPr>
        <w:t>MICKEY</w:t>
      </w:r>
    </w:p>
    <w:p w14:paraId="62A76EF3" w14:textId="2C7DBAAD"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MAC (Código de autenticación de mensajes)</w:t>
      </w:r>
    </w:p>
    <w:p w14:paraId="19769E45" w14:textId="758FA646" w:rsidR="007465F6" w:rsidRPr="001D6644" w:rsidRDefault="007465F6" w:rsidP="001D6644">
      <w:pPr>
        <w:pStyle w:val="Prrafodelista"/>
        <w:numPr>
          <w:ilvl w:val="0"/>
          <w:numId w:val="8"/>
        </w:numPr>
        <w:spacing w:line="360" w:lineRule="auto"/>
        <w:jc w:val="both"/>
        <w:rPr>
          <w:rFonts w:ascii="Times New Roman" w:hAnsi="Times New Roman" w:cs="Times New Roman"/>
        </w:rPr>
      </w:pPr>
      <w:proofErr w:type="spellStart"/>
      <w:r>
        <w:rPr>
          <w:rFonts w:ascii="Times New Roman" w:hAnsi="Times New Roman" w:cs="Times New Roman"/>
        </w:rPr>
        <w:t>Chaskey</w:t>
      </w:r>
      <w:proofErr w:type="spellEnd"/>
    </w:p>
    <w:p w14:paraId="3091C8BA" w14:textId="0DA3A575" w:rsidR="007465F6" w:rsidRDefault="007465F6" w:rsidP="007465F6">
      <w:pPr>
        <w:pStyle w:val="Prrafodelista"/>
        <w:numPr>
          <w:ilvl w:val="0"/>
          <w:numId w:val="8"/>
        </w:numPr>
        <w:spacing w:line="360" w:lineRule="auto"/>
        <w:jc w:val="both"/>
        <w:rPr>
          <w:rFonts w:ascii="Times New Roman" w:hAnsi="Times New Roman" w:cs="Times New Roman"/>
        </w:rPr>
      </w:pPr>
      <w:proofErr w:type="spellStart"/>
      <w:r>
        <w:rPr>
          <w:rFonts w:ascii="Times New Roman" w:hAnsi="Times New Roman" w:cs="Times New Roman"/>
        </w:rPr>
        <w:t>LightMAC</w:t>
      </w:r>
      <w:proofErr w:type="spellEnd"/>
    </w:p>
    <w:p w14:paraId="7913830A" w14:textId="1BF90E0C" w:rsidR="0075749D" w:rsidRDefault="0075749D" w:rsidP="0075749D">
      <w:pPr>
        <w:spacing w:line="360" w:lineRule="auto"/>
        <w:jc w:val="both"/>
        <w:rPr>
          <w:rFonts w:ascii="Times New Roman" w:hAnsi="Times New Roman" w:cs="Times New Roman"/>
        </w:rPr>
      </w:pPr>
    </w:p>
    <w:p w14:paraId="3C9CB156" w14:textId="790EC81E" w:rsidR="0075749D" w:rsidRPr="006F702F" w:rsidRDefault="002E00CE" w:rsidP="006F702F">
      <w:pPr>
        <w:pStyle w:val="Ttulo2"/>
        <w:rPr>
          <w:rFonts w:ascii="Times New Roman" w:hAnsi="Times New Roman" w:cs="Times New Roman"/>
        </w:rPr>
      </w:pPr>
      <w:bookmarkStart w:id="26" w:name="_Toc109495926"/>
      <w:r>
        <w:rPr>
          <w:rFonts w:ascii="Times New Roman" w:hAnsi="Times New Roman" w:cs="Times New Roman"/>
        </w:rPr>
        <w:t>4</w:t>
      </w:r>
      <w:r w:rsidR="00A84B7C" w:rsidRPr="006F702F">
        <w:rPr>
          <w:rFonts w:ascii="Times New Roman" w:hAnsi="Times New Roman" w:cs="Times New Roman"/>
        </w:rPr>
        <w:t>.1</w:t>
      </w:r>
      <w:r w:rsidR="006F702F" w:rsidRPr="006F702F">
        <w:rPr>
          <w:rFonts w:ascii="Times New Roman" w:hAnsi="Times New Roman" w:cs="Times New Roman"/>
        </w:rPr>
        <w:t xml:space="preserve"> </w:t>
      </w:r>
      <w:r w:rsidR="0075749D" w:rsidRPr="006F702F">
        <w:rPr>
          <w:rFonts w:ascii="Times New Roman" w:hAnsi="Times New Roman" w:cs="Times New Roman"/>
        </w:rPr>
        <w:t>Cifrado en bloque</w:t>
      </w:r>
      <w:bookmarkEnd w:id="26"/>
    </w:p>
    <w:p w14:paraId="4A22625C" w14:textId="77777777" w:rsidR="005128F0" w:rsidRPr="005128F0" w:rsidRDefault="005128F0" w:rsidP="005128F0"/>
    <w:p w14:paraId="61B5B64F" w14:textId="2F21E5F3" w:rsidR="000945B3" w:rsidRDefault="005128F0" w:rsidP="005128F0">
      <w:pPr>
        <w:spacing w:line="360" w:lineRule="auto"/>
        <w:ind w:firstLine="708"/>
        <w:jc w:val="both"/>
        <w:rPr>
          <w:rFonts w:ascii="Times New Roman" w:hAnsi="Times New Roman" w:cs="Times New Roman"/>
        </w:rPr>
      </w:pPr>
      <w:r>
        <w:rPr>
          <w:rFonts w:ascii="Times New Roman" w:hAnsi="Times New Roman" w:cs="Times New Roman"/>
        </w:rPr>
        <w:t>Estos cifrados ligeros se han diseñado con el objetivo de poder crear un sustituto de AES que pueda funcionar de forma eficiente en dispositivos con poca capacidad de procesamiento, pero siempre con el objetivo de poder mantener un nivel de seguridad lo más cercano posible a pesar de trabajar con bloques más pequeños.</w:t>
      </w:r>
    </w:p>
    <w:p w14:paraId="427F78A3" w14:textId="20D93051" w:rsidR="005128F0" w:rsidRDefault="005128F0" w:rsidP="005128F0">
      <w:pPr>
        <w:spacing w:line="360" w:lineRule="auto"/>
        <w:ind w:firstLine="708"/>
        <w:jc w:val="both"/>
        <w:rPr>
          <w:rFonts w:ascii="Times New Roman" w:hAnsi="Times New Roman" w:cs="Times New Roman"/>
        </w:rPr>
      </w:pPr>
      <w:r>
        <w:rPr>
          <w:rFonts w:ascii="Times New Roman" w:hAnsi="Times New Roman" w:cs="Times New Roman"/>
        </w:rPr>
        <w:t>En esta sección trataremos algunos algoritmos ligeros de cifrado en bloque que he considerado interesantes a la hora de una posible implementación en dispositivos inteligentes de baja potencia.</w:t>
      </w:r>
    </w:p>
    <w:p w14:paraId="471F694B" w14:textId="5766E32E" w:rsidR="00041AC3" w:rsidRDefault="00041AC3" w:rsidP="005128F0">
      <w:pPr>
        <w:spacing w:line="360" w:lineRule="auto"/>
        <w:ind w:firstLine="708"/>
        <w:jc w:val="both"/>
        <w:rPr>
          <w:rFonts w:ascii="Times New Roman" w:hAnsi="Times New Roman" w:cs="Times New Roman"/>
        </w:rPr>
      </w:pPr>
    </w:p>
    <w:p w14:paraId="212648A9" w14:textId="77777777" w:rsidR="00041AC3" w:rsidRPr="005128F0" w:rsidRDefault="00041AC3" w:rsidP="005128F0">
      <w:pPr>
        <w:spacing w:line="360" w:lineRule="auto"/>
        <w:ind w:firstLine="708"/>
        <w:jc w:val="both"/>
        <w:rPr>
          <w:rFonts w:ascii="Times New Roman" w:hAnsi="Times New Roman" w:cs="Times New Roman"/>
        </w:rPr>
      </w:pPr>
    </w:p>
    <w:p w14:paraId="06AC38A7" w14:textId="34052ABF" w:rsidR="000945B3" w:rsidRPr="006F702F" w:rsidRDefault="002E00CE" w:rsidP="006F702F">
      <w:pPr>
        <w:pStyle w:val="Ttulo3"/>
        <w:rPr>
          <w:rFonts w:ascii="Times New Roman" w:hAnsi="Times New Roman" w:cs="Times New Roman"/>
        </w:rPr>
      </w:pPr>
      <w:bookmarkStart w:id="27" w:name="_Toc109495927"/>
      <w:r>
        <w:rPr>
          <w:rFonts w:ascii="Times New Roman" w:hAnsi="Times New Roman" w:cs="Times New Roman"/>
        </w:rPr>
        <w:lastRenderedPageBreak/>
        <w:t>4</w:t>
      </w:r>
      <w:r w:rsidR="00A84B7C" w:rsidRPr="006F702F">
        <w:rPr>
          <w:rFonts w:ascii="Times New Roman" w:hAnsi="Times New Roman" w:cs="Times New Roman"/>
        </w:rPr>
        <w:t xml:space="preserve">.1.1 </w:t>
      </w:r>
      <w:proofErr w:type="spellStart"/>
      <w:r w:rsidR="0075749D" w:rsidRPr="006F702F">
        <w:rPr>
          <w:rFonts w:ascii="Times New Roman" w:hAnsi="Times New Roman" w:cs="Times New Roman"/>
        </w:rPr>
        <w:t>Present</w:t>
      </w:r>
      <w:bookmarkEnd w:id="27"/>
      <w:proofErr w:type="spellEnd"/>
    </w:p>
    <w:p w14:paraId="45D0F678" w14:textId="77777777" w:rsidR="005128F0" w:rsidRPr="005128F0" w:rsidRDefault="005128F0" w:rsidP="005128F0"/>
    <w:p w14:paraId="74E27D94" w14:textId="6E34C04E" w:rsidR="000A58F6" w:rsidRDefault="0075749D" w:rsidP="000A58F6">
      <w:pPr>
        <w:spacing w:line="360" w:lineRule="auto"/>
        <w:ind w:firstLine="708"/>
        <w:jc w:val="both"/>
        <w:rPr>
          <w:rFonts w:ascii="Times New Roman" w:hAnsi="Times New Roman" w:cs="Times New Roman"/>
        </w:rPr>
      </w:pPr>
      <w:r>
        <w:rPr>
          <w:rFonts w:ascii="Times New Roman" w:hAnsi="Times New Roman" w:cs="Times New Roman"/>
        </w:rPr>
        <w:t xml:space="preserve">El algoritmo de cifrado </w:t>
      </w:r>
      <w:proofErr w:type="spellStart"/>
      <w:r>
        <w:rPr>
          <w:rFonts w:ascii="Times New Roman" w:hAnsi="Times New Roman" w:cs="Times New Roman"/>
        </w:rPr>
        <w:t>Present</w:t>
      </w:r>
      <w:proofErr w:type="spellEnd"/>
      <w:r>
        <w:rPr>
          <w:rFonts w:ascii="Times New Roman" w:hAnsi="Times New Roman" w:cs="Times New Roman"/>
        </w:rPr>
        <w:t xml:space="preserve"> fue desarrollado en 2007 por Orange </w:t>
      </w:r>
      <w:proofErr w:type="spellStart"/>
      <w:r>
        <w:rPr>
          <w:rFonts w:ascii="Times New Roman" w:hAnsi="Times New Roman" w:cs="Times New Roman"/>
        </w:rPr>
        <w:t>Labs</w:t>
      </w:r>
      <w:proofErr w:type="spellEnd"/>
      <w:r>
        <w:rPr>
          <w:rFonts w:ascii="Times New Roman" w:hAnsi="Times New Roman" w:cs="Times New Roman"/>
        </w:rPr>
        <w:t xml:space="preserve"> junto a la Universidad de Bochum y la Universidad Técnica de Dinamarca</w:t>
      </w:r>
      <w:r w:rsidR="000A58F6">
        <w:rPr>
          <w:rFonts w:ascii="Times New Roman" w:hAnsi="Times New Roman" w:cs="Times New Roman"/>
        </w:rPr>
        <w:t xml:space="preserve"> y está enfocado a etiquetas RFID.</w:t>
      </w:r>
    </w:p>
    <w:p w14:paraId="78C25EED" w14:textId="145F8444" w:rsidR="000A58F6" w:rsidRDefault="000A58F6" w:rsidP="000A58F6">
      <w:pPr>
        <w:spacing w:line="360" w:lineRule="auto"/>
        <w:ind w:firstLine="708"/>
        <w:jc w:val="both"/>
        <w:rPr>
          <w:rFonts w:ascii="Times New Roman" w:hAnsi="Times New Roman" w:cs="Times New Roman"/>
        </w:rPr>
      </w:pPr>
      <w:r>
        <w:rPr>
          <w:rFonts w:ascii="Times New Roman" w:hAnsi="Times New Roman" w:cs="Times New Roman"/>
        </w:rPr>
        <w:t xml:space="preserve">La seguridad de estas etiquetas en el </w:t>
      </w:r>
      <w:proofErr w:type="spellStart"/>
      <w:r>
        <w:rPr>
          <w:rFonts w:ascii="Times New Roman" w:hAnsi="Times New Roman" w:cs="Times New Roman"/>
        </w:rPr>
        <w:t>IoT</w:t>
      </w:r>
      <w:proofErr w:type="spellEnd"/>
      <w:r>
        <w:rPr>
          <w:rFonts w:ascii="Times New Roman" w:hAnsi="Times New Roman" w:cs="Times New Roman"/>
        </w:rPr>
        <w:t xml:space="preserve"> es muy importante, ya que son estas las que permiten la identificación inequívoca de un equipo, y el no preocuparse por protegerlas puede dar lugar a ataques de suplantación.</w:t>
      </w:r>
    </w:p>
    <w:p w14:paraId="4B5B8533" w14:textId="2A0B18A8" w:rsidR="0075749D" w:rsidRDefault="000A58F6" w:rsidP="005128F0">
      <w:pPr>
        <w:spacing w:line="360" w:lineRule="auto"/>
        <w:ind w:firstLine="708"/>
        <w:jc w:val="both"/>
        <w:rPr>
          <w:rFonts w:ascii="Times New Roman" w:hAnsi="Times New Roman" w:cs="Times New Roman"/>
        </w:rPr>
      </w:pPr>
      <w:proofErr w:type="spellStart"/>
      <w:r>
        <w:rPr>
          <w:rFonts w:ascii="Times New Roman" w:hAnsi="Times New Roman" w:cs="Times New Roman"/>
        </w:rPr>
        <w:t>Present</w:t>
      </w:r>
      <w:proofErr w:type="spellEnd"/>
      <w:r w:rsidR="0075749D">
        <w:rPr>
          <w:rFonts w:ascii="Times New Roman" w:hAnsi="Times New Roman" w:cs="Times New Roman"/>
        </w:rPr>
        <w:t xml:space="preserve"> es casi tres veces más ligero que AES y está pensado para aparatos con un consumo de energía muy bajo</w:t>
      </w:r>
      <w:r w:rsidR="000945B3">
        <w:rPr>
          <w:rFonts w:ascii="Times New Roman" w:hAnsi="Times New Roman" w:cs="Times New Roman"/>
        </w:rPr>
        <w:t xml:space="preserve"> que necesiten una gran eficiencia. Ha sido incluido en el nuevo standard internacional de métodos criptográficos ligeros</w:t>
      </w:r>
      <w:r>
        <w:rPr>
          <w:rFonts w:ascii="Times New Roman" w:hAnsi="Times New Roman" w:cs="Times New Roman"/>
        </w:rPr>
        <w:t>.</w:t>
      </w:r>
    </w:p>
    <w:p w14:paraId="12BC0C5E" w14:textId="7B5EA1B9" w:rsidR="000945B3" w:rsidRDefault="0021017C" w:rsidP="002A5931">
      <w:pPr>
        <w:spacing w:line="360" w:lineRule="auto"/>
        <w:jc w:val="both"/>
        <w:rPr>
          <w:rFonts w:ascii="Times New Roman" w:hAnsi="Times New Roman" w:cs="Times New Roman"/>
        </w:rPr>
      </w:pPr>
      <w:r>
        <w:rPr>
          <w:rFonts w:ascii="Times New Roman" w:hAnsi="Times New Roman" w:cs="Times New Roman"/>
        </w:rPr>
        <w:tab/>
        <w:t>Se trata de un algoritmo compuesto por una red SP (Sustitución-Permutación) de 31 rondas.</w:t>
      </w:r>
      <w:r w:rsidR="000A58F6">
        <w:rPr>
          <w:rFonts w:ascii="Times New Roman" w:hAnsi="Times New Roman" w:cs="Times New Roman"/>
        </w:rPr>
        <w:t xml:space="preserve"> El bloque es de longitud 64 bits, y admite dos tamaños distintos de clave; 80 y 128 bits.</w:t>
      </w:r>
      <w:r w:rsidR="00DC5E10">
        <w:rPr>
          <w:rFonts w:ascii="Times New Roman" w:hAnsi="Times New Roman" w:cs="Times New Roman"/>
        </w:rPr>
        <w:t xml:space="preserve"> [</w:t>
      </w:r>
      <w:r w:rsidR="00D3725C">
        <w:rPr>
          <w:rFonts w:ascii="Times New Roman" w:hAnsi="Times New Roman" w:cs="Times New Roman"/>
        </w:rPr>
        <w:t>8</w:t>
      </w:r>
      <w:r w:rsidR="00DC5E10">
        <w:rPr>
          <w:rFonts w:ascii="Times New Roman" w:hAnsi="Times New Roman" w:cs="Times New Roman"/>
        </w:rPr>
        <w:t>]</w:t>
      </w:r>
    </w:p>
    <w:p w14:paraId="186C9DCA" w14:textId="77777777" w:rsidR="002A5931" w:rsidRDefault="002A5931" w:rsidP="002A5931">
      <w:pPr>
        <w:keepNext/>
      </w:pPr>
      <w:r>
        <w:rPr>
          <w:noProof/>
        </w:rPr>
        <w:drawing>
          <wp:inline distT="0" distB="0" distL="0" distR="0" wp14:anchorId="28694D5C" wp14:editId="65602396">
            <wp:extent cx="5400040" cy="2544445"/>
            <wp:effectExtent l="0" t="0" r="0" b="825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9"/>
                    <a:stretch>
                      <a:fillRect/>
                    </a:stretch>
                  </pic:blipFill>
                  <pic:spPr>
                    <a:xfrm>
                      <a:off x="0" y="0"/>
                      <a:ext cx="5400040" cy="2544445"/>
                    </a:xfrm>
                    <a:prstGeom prst="rect">
                      <a:avLst/>
                    </a:prstGeom>
                  </pic:spPr>
                </pic:pic>
              </a:graphicData>
            </a:graphic>
          </wp:inline>
        </w:drawing>
      </w:r>
    </w:p>
    <w:p w14:paraId="66066D57" w14:textId="1A11EAD9" w:rsidR="002A5931" w:rsidRDefault="00E33478" w:rsidP="002A5931">
      <w:pPr>
        <w:pStyle w:val="Descripcin"/>
      </w:pPr>
      <w:r>
        <w:rPr>
          <w:rFonts w:ascii="Times New Roman" w:hAnsi="Times New Roman" w:cs="Times New Roman"/>
        </w:rPr>
        <w:t>Figura 7</w:t>
      </w:r>
      <w:r w:rsidR="002A5931">
        <w:t xml:space="preserve">. Esquema de alto nivel de </w:t>
      </w:r>
      <w:proofErr w:type="spellStart"/>
      <w:r w:rsidR="002A5931">
        <w:t>Present</w:t>
      </w:r>
      <w:proofErr w:type="spellEnd"/>
    </w:p>
    <w:p w14:paraId="1FB2A6C3" w14:textId="01AC5598" w:rsidR="002A5931" w:rsidRDefault="002A5931" w:rsidP="002A5931">
      <w:pPr>
        <w:pStyle w:val="Ttulo2"/>
        <w:rPr>
          <w:rFonts w:ascii="Times New Roman" w:hAnsi="Times New Roman" w:cs="Times New Roman"/>
        </w:rPr>
      </w:pPr>
    </w:p>
    <w:p w14:paraId="4B5C5F5E" w14:textId="1F07136D" w:rsidR="00F01C18" w:rsidRPr="006F702F" w:rsidRDefault="002E00CE" w:rsidP="006F702F">
      <w:pPr>
        <w:pStyle w:val="Ttulo3"/>
        <w:rPr>
          <w:rFonts w:ascii="Times New Roman" w:hAnsi="Times New Roman" w:cs="Times New Roman"/>
        </w:rPr>
      </w:pPr>
      <w:bookmarkStart w:id="28" w:name="_Toc109495928"/>
      <w:r>
        <w:rPr>
          <w:rFonts w:ascii="Times New Roman" w:hAnsi="Times New Roman" w:cs="Times New Roman"/>
        </w:rPr>
        <w:t>4</w:t>
      </w:r>
      <w:r w:rsidR="00A84B7C" w:rsidRPr="006F702F">
        <w:rPr>
          <w:rFonts w:ascii="Times New Roman" w:hAnsi="Times New Roman" w:cs="Times New Roman"/>
        </w:rPr>
        <w:t xml:space="preserve">.1.2 </w:t>
      </w:r>
      <w:r w:rsidR="00F01C18" w:rsidRPr="006F702F">
        <w:rPr>
          <w:rFonts w:ascii="Times New Roman" w:hAnsi="Times New Roman" w:cs="Times New Roman"/>
        </w:rPr>
        <w:t>SIMON</w:t>
      </w:r>
      <w:bookmarkEnd w:id="28"/>
    </w:p>
    <w:p w14:paraId="56E5A7CD" w14:textId="7F3E1AA7" w:rsidR="002A5931" w:rsidRDefault="002A5931" w:rsidP="00757D2E">
      <w:pPr>
        <w:rPr>
          <w:rFonts w:ascii="Times New Roman" w:hAnsi="Times New Roman" w:cs="Times New Roman"/>
        </w:rPr>
      </w:pPr>
    </w:p>
    <w:p w14:paraId="0C9182D7" w14:textId="73B10285" w:rsidR="009B6707" w:rsidRDefault="009B6707" w:rsidP="0089619E">
      <w:pPr>
        <w:spacing w:line="360" w:lineRule="auto"/>
        <w:jc w:val="both"/>
        <w:rPr>
          <w:rFonts w:ascii="Times New Roman" w:hAnsi="Times New Roman" w:cs="Times New Roman"/>
        </w:rPr>
      </w:pPr>
      <w:r>
        <w:rPr>
          <w:rFonts w:ascii="Times New Roman" w:hAnsi="Times New Roman" w:cs="Times New Roman"/>
        </w:rPr>
        <w:tab/>
        <w:t>La familia de algoritmos de cifrado SIMON fue desarrollada y lanzada por la NSA en el año 2013. SIMON está optimizado para su uso en hardware, mientras que SPECK, del que hablaremos a continuación, está enfocado al software.</w:t>
      </w:r>
    </w:p>
    <w:p w14:paraId="68BAADFC" w14:textId="54049A6E" w:rsidR="009B6707" w:rsidRDefault="009B6707" w:rsidP="0089619E">
      <w:pPr>
        <w:spacing w:line="360" w:lineRule="auto"/>
        <w:jc w:val="both"/>
        <w:rPr>
          <w:rFonts w:ascii="Times New Roman" w:hAnsi="Times New Roman" w:cs="Times New Roman"/>
        </w:rPr>
      </w:pPr>
      <w:r>
        <w:rPr>
          <w:rFonts w:ascii="Times New Roman" w:hAnsi="Times New Roman" w:cs="Times New Roman"/>
        </w:rPr>
        <w:tab/>
        <w:t xml:space="preserve">Estos cifrados comenzaron su desarrollo en 2011 con una serie de necesidades para dispositivos </w:t>
      </w:r>
      <w:proofErr w:type="spellStart"/>
      <w:r>
        <w:rPr>
          <w:rFonts w:ascii="Times New Roman" w:hAnsi="Times New Roman" w:cs="Times New Roman"/>
        </w:rPr>
        <w:t>IoT</w:t>
      </w:r>
      <w:proofErr w:type="spellEnd"/>
      <w:r>
        <w:rPr>
          <w:rFonts w:ascii="Times New Roman" w:hAnsi="Times New Roman" w:cs="Times New Roman"/>
        </w:rPr>
        <w:t xml:space="preserve"> en mente, y la NSA presionó mucho para intentar incluirlos en el standard internacional.</w:t>
      </w:r>
    </w:p>
    <w:p w14:paraId="4FA56193" w14:textId="6B6A71C6" w:rsidR="009B6707" w:rsidRDefault="009B6707" w:rsidP="0089619E">
      <w:pPr>
        <w:spacing w:line="360" w:lineRule="auto"/>
        <w:jc w:val="both"/>
        <w:rPr>
          <w:rFonts w:ascii="Times New Roman" w:hAnsi="Times New Roman" w:cs="Times New Roman"/>
        </w:rPr>
      </w:pPr>
      <w:r>
        <w:rPr>
          <w:rFonts w:ascii="Times New Roman" w:hAnsi="Times New Roman" w:cs="Times New Roman"/>
        </w:rPr>
        <w:lastRenderedPageBreak/>
        <w:tab/>
        <w:t xml:space="preserve">Esto </w:t>
      </w:r>
      <w:r w:rsidR="002B7EC0">
        <w:rPr>
          <w:rFonts w:ascii="Times New Roman" w:hAnsi="Times New Roman" w:cs="Times New Roman"/>
        </w:rPr>
        <w:t>se ralentizó</w:t>
      </w:r>
      <w:r>
        <w:rPr>
          <w:rFonts w:ascii="Times New Roman" w:hAnsi="Times New Roman" w:cs="Times New Roman"/>
        </w:rPr>
        <w:t xml:space="preserve"> ya que países como Alemania, Japón o Israel se opusieron, </w:t>
      </w:r>
      <w:r w:rsidR="00C26991">
        <w:rPr>
          <w:rFonts w:ascii="Times New Roman" w:hAnsi="Times New Roman" w:cs="Times New Roman"/>
        </w:rPr>
        <w:t>alegando que la NSA estaba tratando de estandarizarlos a sabiendas de sus debilidades, cosa que la NSA sigue negando hoy en día. A pesar de esto, en 2018 fueron aceptados como standard para RFID.</w:t>
      </w:r>
    </w:p>
    <w:p w14:paraId="36A42FC1" w14:textId="59F51504" w:rsidR="00C26991" w:rsidRPr="0089619E" w:rsidRDefault="00C26991" w:rsidP="0089619E">
      <w:pPr>
        <w:spacing w:line="360" w:lineRule="auto"/>
        <w:jc w:val="both"/>
        <w:rPr>
          <w:rFonts w:ascii="Times New Roman" w:hAnsi="Times New Roman" w:cs="Times New Roman"/>
        </w:rPr>
      </w:pPr>
      <w:r>
        <w:rPr>
          <w:rFonts w:ascii="Times New Roman" w:hAnsi="Times New Roman" w:cs="Times New Roman"/>
        </w:rPr>
        <w:tab/>
        <w:t xml:space="preserve">Este cifrado se basa en una red de </w:t>
      </w:r>
      <w:proofErr w:type="spellStart"/>
      <w:r>
        <w:rPr>
          <w:rFonts w:ascii="Times New Roman" w:hAnsi="Times New Roman" w:cs="Times New Roman"/>
        </w:rPr>
        <w:t>Feistel</w:t>
      </w:r>
      <w:proofErr w:type="spellEnd"/>
      <w:r>
        <w:rPr>
          <w:rFonts w:ascii="Times New Roman" w:hAnsi="Times New Roman" w:cs="Times New Roman"/>
        </w:rPr>
        <w:t xml:space="preserve"> con una palabra</w:t>
      </w:r>
      <w:r w:rsidR="0089619E">
        <w:rPr>
          <w:rFonts w:ascii="Times New Roman" w:hAnsi="Times New Roman" w:cs="Times New Roman"/>
        </w:rPr>
        <w:t xml:space="preserve"> de </w:t>
      </w:r>
      <w:r w:rsidR="0089619E" w:rsidRPr="0089619E">
        <w:rPr>
          <w:rFonts w:ascii="Times New Roman" w:hAnsi="Times New Roman" w:cs="Times New Roman"/>
          <w:i/>
          <w:iCs/>
        </w:rPr>
        <w:t>n</w:t>
      </w:r>
      <w:r w:rsidR="0089619E">
        <w:rPr>
          <w:rFonts w:ascii="Times New Roman" w:hAnsi="Times New Roman" w:cs="Times New Roman"/>
        </w:rPr>
        <w:t xml:space="preserve"> bits, por lo que su longitud de bloque es de </w:t>
      </w:r>
      <w:r w:rsidR="0089619E">
        <w:rPr>
          <w:rFonts w:ascii="Times New Roman" w:hAnsi="Times New Roman" w:cs="Times New Roman"/>
          <w:i/>
          <w:iCs/>
        </w:rPr>
        <w:t>2n</w:t>
      </w:r>
      <w:r w:rsidR="0089619E">
        <w:rPr>
          <w:rFonts w:ascii="Times New Roman" w:hAnsi="Times New Roman" w:cs="Times New Roman"/>
        </w:rPr>
        <w:t xml:space="preserve">. Su clave </w:t>
      </w:r>
      <w:r w:rsidR="0089619E" w:rsidRPr="0089619E">
        <w:rPr>
          <w:rFonts w:ascii="Times New Roman" w:hAnsi="Times New Roman" w:cs="Times New Roman"/>
          <w:i/>
          <w:iCs/>
        </w:rPr>
        <w:t>m</w:t>
      </w:r>
      <w:r w:rsidR="0089619E">
        <w:rPr>
          <w:rFonts w:ascii="Times New Roman" w:hAnsi="Times New Roman" w:cs="Times New Roman"/>
          <w:i/>
          <w:iCs/>
        </w:rPr>
        <w:t xml:space="preserve"> </w:t>
      </w:r>
      <w:r w:rsidR="0089619E">
        <w:rPr>
          <w:rFonts w:ascii="Times New Roman" w:hAnsi="Times New Roman" w:cs="Times New Roman"/>
        </w:rPr>
        <w:t xml:space="preserve">tiene longitud múltiplo de 2, 3 o 4 por </w:t>
      </w:r>
      <w:r w:rsidR="0089619E">
        <w:rPr>
          <w:rFonts w:ascii="Times New Roman" w:hAnsi="Times New Roman" w:cs="Times New Roman"/>
          <w:i/>
          <w:iCs/>
        </w:rPr>
        <w:t xml:space="preserve">n. </w:t>
      </w:r>
      <w:r w:rsidR="0089619E">
        <w:rPr>
          <w:rFonts w:ascii="Times New Roman" w:hAnsi="Times New Roman" w:cs="Times New Roman"/>
        </w:rPr>
        <w:t xml:space="preserve">A la hora de referirnos a un cifrado de SIMON también se suele hacer como </w:t>
      </w:r>
      <w:proofErr w:type="spellStart"/>
      <w:r w:rsidR="0089619E">
        <w:rPr>
          <w:rFonts w:ascii="Times New Roman" w:hAnsi="Times New Roman" w:cs="Times New Roman"/>
        </w:rPr>
        <w:t>Simon</w:t>
      </w:r>
      <w:r w:rsidR="0089619E">
        <w:rPr>
          <w:rFonts w:ascii="Times New Roman" w:hAnsi="Times New Roman" w:cs="Times New Roman"/>
          <w:i/>
          <w:iCs/>
        </w:rPr>
        <w:t>n</w:t>
      </w:r>
      <w:proofErr w:type="spellEnd"/>
      <w:r w:rsidR="0089619E">
        <w:rPr>
          <w:rFonts w:ascii="Times New Roman" w:hAnsi="Times New Roman" w:cs="Times New Roman"/>
          <w:i/>
          <w:iCs/>
        </w:rPr>
        <w:t>/nm</w:t>
      </w:r>
      <w:r w:rsidR="0089619E">
        <w:rPr>
          <w:rFonts w:ascii="Times New Roman" w:hAnsi="Times New Roman" w:cs="Times New Roman"/>
        </w:rPr>
        <w:t xml:space="preserve">. Así, por ejemplo, un cifrado Simon64/128 tendría una palabra de 32 bits y una clave de 128 </w:t>
      </w:r>
      <w:commentRangeStart w:id="29"/>
      <w:r w:rsidR="0089619E">
        <w:rPr>
          <w:rFonts w:ascii="Times New Roman" w:hAnsi="Times New Roman" w:cs="Times New Roman"/>
        </w:rPr>
        <w:t>bits</w:t>
      </w:r>
      <w:commentRangeEnd w:id="29"/>
      <w:r w:rsidR="00881D47">
        <w:rPr>
          <w:rStyle w:val="Refdecomentario"/>
        </w:rPr>
        <w:commentReference w:id="29"/>
      </w:r>
      <w:r w:rsidR="0089619E">
        <w:rPr>
          <w:rFonts w:ascii="Times New Roman" w:hAnsi="Times New Roman" w:cs="Times New Roman"/>
        </w:rPr>
        <w:t>.</w:t>
      </w:r>
      <w:r w:rsidR="00DF1122">
        <w:rPr>
          <w:rFonts w:ascii="Times New Roman" w:hAnsi="Times New Roman" w:cs="Times New Roman"/>
        </w:rPr>
        <w:t xml:space="preserve"> [</w:t>
      </w:r>
      <w:r w:rsidR="00D3725C">
        <w:rPr>
          <w:rFonts w:ascii="Times New Roman" w:hAnsi="Times New Roman" w:cs="Times New Roman"/>
        </w:rPr>
        <w:t>9</w:t>
      </w:r>
      <w:r w:rsidR="00DF1122">
        <w:rPr>
          <w:rFonts w:ascii="Times New Roman" w:hAnsi="Times New Roman" w:cs="Times New Roman"/>
        </w:rPr>
        <w:t>]</w:t>
      </w:r>
    </w:p>
    <w:p w14:paraId="0DB773B0" w14:textId="77777777" w:rsidR="00C26991" w:rsidRDefault="00C26991" w:rsidP="00C26991">
      <w:pPr>
        <w:keepNext/>
      </w:pPr>
      <w:r>
        <w:rPr>
          <w:noProof/>
        </w:rPr>
        <w:drawing>
          <wp:inline distT="0" distB="0" distL="0" distR="0" wp14:anchorId="07AD4A73" wp14:editId="663F86D7">
            <wp:extent cx="2392680" cy="2777860"/>
            <wp:effectExtent l="0" t="0" r="7620" b="381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04563" cy="2791656"/>
                    </a:xfrm>
                    <a:prstGeom prst="rect">
                      <a:avLst/>
                    </a:prstGeom>
                  </pic:spPr>
                </pic:pic>
              </a:graphicData>
            </a:graphic>
          </wp:inline>
        </w:drawing>
      </w:r>
    </w:p>
    <w:p w14:paraId="0ECF77AE" w14:textId="61F1E201" w:rsidR="00C26991" w:rsidRDefault="00E33478" w:rsidP="00C26991">
      <w:pPr>
        <w:pStyle w:val="Descripcin"/>
      </w:pPr>
      <w:r>
        <w:rPr>
          <w:rFonts w:ascii="Times New Roman" w:hAnsi="Times New Roman" w:cs="Times New Roman"/>
        </w:rPr>
        <w:t>Figura 8</w:t>
      </w:r>
      <w:r w:rsidR="00C26991">
        <w:t>. Ronda de cifrado SIMON</w:t>
      </w:r>
    </w:p>
    <w:p w14:paraId="3D4A6EB8" w14:textId="6B86509F" w:rsidR="0089619E" w:rsidRDefault="0089619E" w:rsidP="006F702F">
      <w:pPr>
        <w:pStyle w:val="Ttulo3"/>
      </w:pPr>
    </w:p>
    <w:p w14:paraId="1ACFE46B" w14:textId="08BD211A" w:rsidR="0089619E" w:rsidRPr="00A84B7C" w:rsidRDefault="002E00CE" w:rsidP="006F702F">
      <w:pPr>
        <w:pStyle w:val="Ttulo3"/>
        <w:rPr>
          <w:rFonts w:ascii="Times New Roman" w:hAnsi="Times New Roman" w:cs="Times New Roman"/>
        </w:rPr>
      </w:pPr>
      <w:bookmarkStart w:id="30" w:name="_Toc109495929"/>
      <w:r>
        <w:rPr>
          <w:rFonts w:ascii="Times New Roman" w:hAnsi="Times New Roman" w:cs="Times New Roman"/>
        </w:rPr>
        <w:t>4</w:t>
      </w:r>
      <w:r w:rsidR="00A84B7C" w:rsidRPr="00A84B7C">
        <w:rPr>
          <w:rFonts w:ascii="Times New Roman" w:hAnsi="Times New Roman" w:cs="Times New Roman"/>
        </w:rPr>
        <w:t xml:space="preserve">.1.3 </w:t>
      </w:r>
      <w:r w:rsidR="0089619E" w:rsidRPr="00A84B7C">
        <w:rPr>
          <w:rFonts w:ascii="Times New Roman" w:hAnsi="Times New Roman" w:cs="Times New Roman"/>
        </w:rPr>
        <w:t>SPECK</w:t>
      </w:r>
      <w:bookmarkEnd w:id="30"/>
    </w:p>
    <w:p w14:paraId="2872AA60" w14:textId="51FEE0F7" w:rsidR="007E7A7D" w:rsidRDefault="007E7A7D" w:rsidP="007E7A7D"/>
    <w:p w14:paraId="3A09577F" w14:textId="2BEFBCD0" w:rsidR="007E7A7D" w:rsidRDefault="007E7A7D" w:rsidP="00041AC3">
      <w:pPr>
        <w:spacing w:line="360" w:lineRule="auto"/>
        <w:jc w:val="both"/>
        <w:rPr>
          <w:rFonts w:ascii="Times New Roman" w:hAnsi="Times New Roman" w:cs="Times New Roman"/>
        </w:rPr>
      </w:pPr>
      <w:r>
        <w:tab/>
      </w:r>
      <w:r>
        <w:rPr>
          <w:rFonts w:ascii="Times New Roman" w:hAnsi="Times New Roman" w:cs="Times New Roman"/>
        </w:rPr>
        <w:t>Como hemos mencionado antes, el cifrado SPECK es la contraparte de SIMON, con un enfoque en el software.</w:t>
      </w:r>
    </w:p>
    <w:p w14:paraId="272B50F4" w14:textId="416B2C2C" w:rsidR="007230CC" w:rsidRDefault="007230CC" w:rsidP="00041AC3">
      <w:pPr>
        <w:spacing w:line="360" w:lineRule="auto"/>
        <w:jc w:val="both"/>
        <w:rPr>
          <w:rFonts w:ascii="Times New Roman" w:hAnsi="Times New Roman" w:cs="Times New Roman"/>
        </w:rPr>
      </w:pPr>
      <w:r>
        <w:rPr>
          <w:rFonts w:ascii="Times New Roman" w:hAnsi="Times New Roman" w:cs="Times New Roman"/>
        </w:rPr>
        <w:tab/>
        <w:t>En este caso, el algoritmo consta de un bloque formado siempre por dos palabras, que pueden variar su longitud en bits entre 16, 24, 32, 48 o 64.</w:t>
      </w:r>
      <w:r w:rsidR="006102FA">
        <w:rPr>
          <w:rFonts w:ascii="Times New Roman" w:hAnsi="Times New Roman" w:cs="Times New Roman"/>
        </w:rPr>
        <w:t xml:space="preserve"> Por otra parte, su clave puede ser de 2, 3 o 4 palabras. Cada ronda </w:t>
      </w:r>
      <w:r w:rsidR="002B7EC0">
        <w:rPr>
          <w:rFonts w:ascii="Times New Roman" w:hAnsi="Times New Roman" w:cs="Times New Roman"/>
        </w:rPr>
        <w:t>consiste en</w:t>
      </w:r>
      <w:r w:rsidR="006102FA">
        <w:rPr>
          <w:rFonts w:ascii="Times New Roman" w:hAnsi="Times New Roman" w:cs="Times New Roman"/>
        </w:rPr>
        <w:t xml:space="preserve"> dos rotaciones, sumándole la palabra derecha a la izquierda, realizando una operación XOR entre la clave y la palabra izquierda y otro XOR de la palabra izquierda con la palabra derecha.</w:t>
      </w:r>
      <w:r w:rsidR="00DF1122">
        <w:rPr>
          <w:rFonts w:ascii="Times New Roman" w:hAnsi="Times New Roman" w:cs="Times New Roman"/>
        </w:rPr>
        <w:t xml:space="preserve"> [</w:t>
      </w:r>
      <w:r w:rsidR="00D3725C">
        <w:rPr>
          <w:rFonts w:ascii="Times New Roman" w:hAnsi="Times New Roman" w:cs="Times New Roman"/>
        </w:rPr>
        <w:t>10</w:t>
      </w:r>
      <w:r w:rsidR="00DF1122">
        <w:rPr>
          <w:rFonts w:ascii="Times New Roman" w:hAnsi="Times New Roman" w:cs="Times New Roman"/>
        </w:rPr>
        <w:t>]</w:t>
      </w:r>
    </w:p>
    <w:p w14:paraId="2099A840" w14:textId="17D0B626" w:rsidR="006102FA" w:rsidRDefault="006102FA" w:rsidP="00041AC3">
      <w:pPr>
        <w:spacing w:line="360" w:lineRule="auto"/>
        <w:jc w:val="both"/>
        <w:rPr>
          <w:rFonts w:ascii="Times New Roman" w:hAnsi="Times New Roman" w:cs="Times New Roman"/>
        </w:rPr>
      </w:pPr>
      <w:r>
        <w:rPr>
          <w:rFonts w:ascii="Times New Roman" w:hAnsi="Times New Roman" w:cs="Times New Roman"/>
        </w:rPr>
        <w:tab/>
        <w:t>El número de rondas depende de los parámetros seleccionados:</w:t>
      </w:r>
    </w:p>
    <w:p w14:paraId="37812F44" w14:textId="69F57A3D" w:rsidR="006102FA" w:rsidRDefault="006102FA" w:rsidP="007E7A7D">
      <w:pPr>
        <w:rPr>
          <w:rFonts w:ascii="Times New Roman" w:hAnsi="Times New Roman" w:cs="Times New Roman"/>
        </w:rPr>
      </w:pPr>
      <w:r>
        <w:rPr>
          <w:rFonts w:ascii="Times New Roman" w:hAnsi="Times New Roman" w:cs="Times New Roman"/>
        </w:rPr>
        <w:tab/>
      </w:r>
    </w:p>
    <w:p w14:paraId="095F7265" w14:textId="77777777" w:rsidR="00041AC3" w:rsidRDefault="00041AC3" w:rsidP="007E7A7D">
      <w:pPr>
        <w:rPr>
          <w:rFonts w:ascii="Times New Roman" w:hAnsi="Times New Roman" w:cs="Times New Roman"/>
        </w:rPr>
      </w:pPr>
    </w:p>
    <w:tbl>
      <w:tblPr>
        <w:tblStyle w:val="Tablaconcuadrcula"/>
        <w:tblW w:w="8131" w:type="dxa"/>
        <w:tblLook w:val="04A0" w:firstRow="1" w:lastRow="0" w:firstColumn="1" w:lastColumn="0" w:noHBand="0" w:noVBand="1"/>
      </w:tblPr>
      <w:tblGrid>
        <w:gridCol w:w="2710"/>
        <w:gridCol w:w="2710"/>
        <w:gridCol w:w="2711"/>
      </w:tblGrid>
      <w:tr w:rsidR="006102FA" w14:paraId="3D36C1D8" w14:textId="77777777" w:rsidTr="00B024D5">
        <w:trPr>
          <w:trHeight w:val="689"/>
        </w:trPr>
        <w:tc>
          <w:tcPr>
            <w:tcW w:w="2710" w:type="dxa"/>
            <w:shd w:val="clear" w:color="auto" w:fill="4472C4" w:themeFill="accent1"/>
          </w:tcPr>
          <w:p w14:paraId="348337B9" w14:textId="17E4CDE5" w:rsidR="006102FA" w:rsidRDefault="006102FA" w:rsidP="00B024D5">
            <w:pPr>
              <w:spacing w:line="276" w:lineRule="auto"/>
              <w:jc w:val="center"/>
              <w:rPr>
                <w:rFonts w:ascii="Times New Roman" w:hAnsi="Times New Roman" w:cs="Times New Roman"/>
              </w:rPr>
            </w:pPr>
            <w:r>
              <w:rPr>
                <w:rFonts w:ascii="Times New Roman" w:hAnsi="Times New Roman" w:cs="Times New Roman"/>
              </w:rPr>
              <w:lastRenderedPageBreak/>
              <w:t>Tamaño del bloque en bits</w:t>
            </w:r>
          </w:p>
        </w:tc>
        <w:tc>
          <w:tcPr>
            <w:tcW w:w="2710" w:type="dxa"/>
            <w:shd w:val="clear" w:color="auto" w:fill="4472C4" w:themeFill="accent1"/>
          </w:tcPr>
          <w:p w14:paraId="28FD7193" w14:textId="60CEB38D" w:rsidR="006102FA" w:rsidRDefault="006102FA" w:rsidP="00B024D5">
            <w:pPr>
              <w:spacing w:line="276" w:lineRule="auto"/>
              <w:jc w:val="center"/>
              <w:rPr>
                <w:rFonts w:ascii="Times New Roman" w:hAnsi="Times New Roman" w:cs="Times New Roman"/>
              </w:rPr>
            </w:pPr>
            <w:r>
              <w:rPr>
                <w:rFonts w:ascii="Times New Roman" w:hAnsi="Times New Roman" w:cs="Times New Roman"/>
              </w:rPr>
              <w:t>Tamaño de la clave en bits</w:t>
            </w:r>
          </w:p>
        </w:tc>
        <w:tc>
          <w:tcPr>
            <w:tcW w:w="2711" w:type="dxa"/>
            <w:shd w:val="clear" w:color="auto" w:fill="4472C4" w:themeFill="accent1"/>
          </w:tcPr>
          <w:p w14:paraId="1DFAE52D" w14:textId="5D3F2499" w:rsidR="006102FA" w:rsidRDefault="006102FA" w:rsidP="00B024D5">
            <w:pPr>
              <w:spacing w:line="276" w:lineRule="auto"/>
              <w:jc w:val="center"/>
              <w:rPr>
                <w:rFonts w:ascii="Times New Roman" w:hAnsi="Times New Roman" w:cs="Times New Roman"/>
              </w:rPr>
            </w:pPr>
            <w:r>
              <w:rPr>
                <w:rFonts w:ascii="Times New Roman" w:hAnsi="Times New Roman" w:cs="Times New Roman"/>
              </w:rPr>
              <w:t>Rondas</w:t>
            </w:r>
          </w:p>
        </w:tc>
      </w:tr>
      <w:tr w:rsidR="006102FA" w14:paraId="59714C98" w14:textId="77777777" w:rsidTr="00B024D5">
        <w:trPr>
          <w:trHeight w:val="689"/>
        </w:trPr>
        <w:tc>
          <w:tcPr>
            <w:tcW w:w="2710" w:type="dxa"/>
            <w:vAlign w:val="center"/>
          </w:tcPr>
          <w:p w14:paraId="78B754C8" w14:textId="2D5F8946" w:rsidR="006102FA"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16 = 32</w:t>
            </w:r>
          </w:p>
        </w:tc>
        <w:tc>
          <w:tcPr>
            <w:tcW w:w="2710" w:type="dxa"/>
            <w:vAlign w:val="center"/>
          </w:tcPr>
          <w:p w14:paraId="2C3C6A47" w14:textId="2B3C3214" w:rsidR="006102FA"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16 = 64</w:t>
            </w:r>
          </w:p>
        </w:tc>
        <w:tc>
          <w:tcPr>
            <w:tcW w:w="2711" w:type="dxa"/>
            <w:vAlign w:val="center"/>
          </w:tcPr>
          <w:p w14:paraId="24C5F5BE" w14:textId="2E0BE38E" w:rsidR="006102FA" w:rsidRDefault="00596A1F" w:rsidP="00B024D5">
            <w:pPr>
              <w:spacing w:line="276" w:lineRule="auto"/>
              <w:jc w:val="center"/>
              <w:rPr>
                <w:rFonts w:ascii="Times New Roman" w:hAnsi="Times New Roman" w:cs="Times New Roman"/>
              </w:rPr>
            </w:pPr>
            <w:r>
              <w:rPr>
                <w:rFonts w:ascii="Times New Roman" w:hAnsi="Times New Roman" w:cs="Times New Roman"/>
              </w:rPr>
              <w:t>22</w:t>
            </w:r>
          </w:p>
        </w:tc>
      </w:tr>
      <w:tr w:rsidR="00596A1F" w14:paraId="5DC61654" w14:textId="77777777" w:rsidTr="00B024D5">
        <w:trPr>
          <w:trHeight w:val="343"/>
        </w:trPr>
        <w:tc>
          <w:tcPr>
            <w:tcW w:w="2710" w:type="dxa"/>
            <w:vMerge w:val="restart"/>
            <w:vAlign w:val="center"/>
          </w:tcPr>
          <w:p w14:paraId="6A944380" w14:textId="329AB94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24 = 48</w:t>
            </w:r>
          </w:p>
        </w:tc>
        <w:tc>
          <w:tcPr>
            <w:tcW w:w="2710" w:type="dxa"/>
            <w:vAlign w:val="center"/>
          </w:tcPr>
          <w:p w14:paraId="54EE6F00" w14:textId="28849FE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24 = 72</w:t>
            </w:r>
          </w:p>
        </w:tc>
        <w:tc>
          <w:tcPr>
            <w:tcW w:w="2711" w:type="dxa"/>
            <w:vAlign w:val="center"/>
          </w:tcPr>
          <w:p w14:paraId="5A25233F" w14:textId="10DB724D" w:rsidR="00596A1F" w:rsidRDefault="00596A1F" w:rsidP="00B024D5">
            <w:pPr>
              <w:spacing w:line="276" w:lineRule="auto"/>
              <w:jc w:val="center"/>
              <w:rPr>
                <w:rFonts w:ascii="Times New Roman" w:hAnsi="Times New Roman" w:cs="Times New Roman"/>
              </w:rPr>
            </w:pPr>
            <w:r>
              <w:rPr>
                <w:rFonts w:ascii="Times New Roman" w:hAnsi="Times New Roman" w:cs="Times New Roman"/>
              </w:rPr>
              <w:t>22</w:t>
            </w:r>
          </w:p>
        </w:tc>
      </w:tr>
      <w:tr w:rsidR="00596A1F" w14:paraId="66D3A61B" w14:textId="77777777" w:rsidTr="00B024D5">
        <w:trPr>
          <w:trHeight w:val="343"/>
        </w:trPr>
        <w:tc>
          <w:tcPr>
            <w:tcW w:w="2710" w:type="dxa"/>
            <w:vMerge/>
            <w:vAlign w:val="center"/>
          </w:tcPr>
          <w:p w14:paraId="3BC53957"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18358830" w14:textId="26255688"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24 = 96</w:t>
            </w:r>
          </w:p>
        </w:tc>
        <w:tc>
          <w:tcPr>
            <w:tcW w:w="2711" w:type="dxa"/>
            <w:vAlign w:val="center"/>
          </w:tcPr>
          <w:p w14:paraId="58B65B26" w14:textId="5A902B84" w:rsidR="00596A1F" w:rsidRDefault="00596A1F" w:rsidP="00B024D5">
            <w:pPr>
              <w:spacing w:line="276" w:lineRule="auto"/>
              <w:jc w:val="center"/>
              <w:rPr>
                <w:rFonts w:ascii="Times New Roman" w:hAnsi="Times New Roman" w:cs="Times New Roman"/>
              </w:rPr>
            </w:pPr>
            <w:r>
              <w:rPr>
                <w:rFonts w:ascii="Times New Roman" w:hAnsi="Times New Roman" w:cs="Times New Roman"/>
              </w:rPr>
              <w:t>23</w:t>
            </w:r>
          </w:p>
        </w:tc>
      </w:tr>
      <w:tr w:rsidR="00596A1F" w14:paraId="7CB4E805" w14:textId="77777777" w:rsidTr="00B024D5">
        <w:trPr>
          <w:trHeight w:val="343"/>
        </w:trPr>
        <w:tc>
          <w:tcPr>
            <w:tcW w:w="2710" w:type="dxa"/>
            <w:vMerge w:val="restart"/>
            <w:vAlign w:val="center"/>
          </w:tcPr>
          <w:p w14:paraId="13538AAE" w14:textId="34C3C88B"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32 = 64</w:t>
            </w:r>
          </w:p>
        </w:tc>
        <w:tc>
          <w:tcPr>
            <w:tcW w:w="2710" w:type="dxa"/>
            <w:vAlign w:val="center"/>
          </w:tcPr>
          <w:p w14:paraId="06FBF9D9" w14:textId="037D0007"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32 = 96</w:t>
            </w:r>
          </w:p>
        </w:tc>
        <w:tc>
          <w:tcPr>
            <w:tcW w:w="2711" w:type="dxa"/>
            <w:vAlign w:val="center"/>
          </w:tcPr>
          <w:p w14:paraId="0BACBBFF" w14:textId="0BB32987" w:rsidR="00596A1F" w:rsidRDefault="00596A1F" w:rsidP="00B024D5">
            <w:pPr>
              <w:spacing w:line="276" w:lineRule="auto"/>
              <w:jc w:val="center"/>
              <w:rPr>
                <w:rFonts w:ascii="Times New Roman" w:hAnsi="Times New Roman" w:cs="Times New Roman"/>
              </w:rPr>
            </w:pPr>
            <w:r>
              <w:rPr>
                <w:rFonts w:ascii="Times New Roman" w:hAnsi="Times New Roman" w:cs="Times New Roman"/>
              </w:rPr>
              <w:t>26</w:t>
            </w:r>
          </w:p>
        </w:tc>
      </w:tr>
      <w:tr w:rsidR="00596A1F" w14:paraId="68B9BA50" w14:textId="77777777" w:rsidTr="00B024D5">
        <w:trPr>
          <w:trHeight w:val="343"/>
        </w:trPr>
        <w:tc>
          <w:tcPr>
            <w:tcW w:w="2710" w:type="dxa"/>
            <w:vMerge/>
            <w:vAlign w:val="center"/>
          </w:tcPr>
          <w:p w14:paraId="6BB430BF"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7ABF11AF" w14:textId="69C44241"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32 = 128</w:t>
            </w:r>
          </w:p>
        </w:tc>
        <w:tc>
          <w:tcPr>
            <w:tcW w:w="2711" w:type="dxa"/>
            <w:vAlign w:val="center"/>
          </w:tcPr>
          <w:p w14:paraId="0F1661FC" w14:textId="67CE0ACB" w:rsidR="00596A1F" w:rsidRDefault="00596A1F" w:rsidP="00B024D5">
            <w:pPr>
              <w:spacing w:line="276" w:lineRule="auto"/>
              <w:jc w:val="center"/>
              <w:rPr>
                <w:rFonts w:ascii="Times New Roman" w:hAnsi="Times New Roman" w:cs="Times New Roman"/>
              </w:rPr>
            </w:pPr>
            <w:r>
              <w:rPr>
                <w:rFonts w:ascii="Times New Roman" w:hAnsi="Times New Roman" w:cs="Times New Roman"/>
              </w:rPr>
              <w:t>27</w:t>
            </w:r>
          </w:p>
        </w:tc>
      </w:tr>
      <w:tr w:rsidR="00596A1F" w14:paraId="32C20EB2" w14:textId="77777777" w:rsidTr="00B024D5">
        <w:trPr>
          <w:trHeight w:val="343"/>
        </w:trPr>
        <w:tc>
          <w:tcPr>
            <w:tcW w:w="2710" w:type="dxa"/>
            <w:vMerge w:val="restart"/>
            <w:vAlign w:val="center"/>
          </w:tcPr>
          <w:p w14:paraId="43360579" w14:textId="5454A19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48 = 96</w:t>
            </w:r>
          </w:p>
        </w:tc>
        <w:tc>
          <w:tcPr>
            <w:tcW w:w="2710" w:type="dxa"/>
            <w:vAlign w:val="center"/>
          </w:tcPr>
          <w:p w14:paraId="0A7CBDF7" w14:textId="55E36B08"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48 = 96</w:t>
            </w:r>
          </w:p>
        </w:tc>
        <w:tc>
          <w:tcPr>
            <w:tcW w:w="2711" w:type="dxa"/>
            <w:vAlign w:val="center"/>
          </w:tcPr>
          <w:p w14:paraId="6E905963" w14:textId="7D889166" w:rsidR="00596A1F" w:rsidRDefault="00596A1F" w:rsidP="00B024D5">
            <w:pPr>
              <w:spacing w:line="276" w:lineRule="auto"/>
              <w:jc w:val="center"/>
              <w:rPr>
                <w:rFonts w:ascii="Times New Roman" w:hAnsi="Times New Roman" w:cs="Times New Roman"/>
              </w:rPr>
            </w:pPr>
            <w:r>
              <w:rPr>
                <w:rFonts w:ascii="Times New Roman" w:hAnsi="Times New Roman" w:cs="Times New Roman"/>
              </w:rPr>
              <w:t>28</w:t>
            </w:r>
          </w:p>
        </w:tc>
      </w:tr>
      <w:tr w:rsidR="00596A1F" w14:paraId="48C08BDA" w14:textId="77777777" w:rsidTr="00B024D5">
        <w:trPr>
          <w:trHeight w:val="343"/>
        </w:trPr>
        <w:tc>
          <w:tcPr>
            <w:tcW w:w="2710" w:type="dxa"/>
            <w:vMerge/>
            <w:vAlign w:val="center"/>
          </w:tcPr>
          <w:p w14:paraId="33F14259"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498B2048" w14:textId="1C67A069"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48 = 144</w:t>
            </w:r>
          </w:p>
        </w:tc>
        <w:tc>
          <w:tcPr>
            <w:tcW w:w="2711" w:type="dxa"/>
            <w:vAlign w:val="center"/>
          </w:tcPr>
          <w:p w14:paraId="79623CB9" w14:textId="374C6CD0" w:rsidR="00596A1F" w:rsidRDefault="00596A1F" w:rsidP="00B024D5">
            <w:pPr>
              <w:spacing w:line="276" w:lineRule="auto"/>
              <w:jc w:val="center"/>
              <w:rPr>
                <w:rFonts w:ascii="Times New Roman" w:hAnsi="Times New Roman" w:cs="Times New Roman"/>
              </w:rPr>
            </w:pPr>
            <w:r>
              <w:rPr>
                <w:rFonts w:ascii="Times New Roman" w:hAnsi="Times New Roman" w:cs="Times New Roman"/>
              </w:rPr>
              <w:t>29</w:t>
            </w:r>
          </w:p>
        </w:tc>
      </w:tr>
      <w:tr w:rsidR="00596A1F" w14:paraId="5FA479C9" w14:textId="77777777" w:rsidTr="00B024D5">
        <w:trPr>
          <w:trHeight w:val="220"/>
        </w:trPr>
        <w:tc>
          <w:tcPr>
            <w:tcW w:w="2710" w:type="dxa"/>
            <w:vMerge w:val="restart"/>
            <w:vAlign w:val="center"/>
          </w:tcPr>
          <w:p w14:paraId="59BA9383" w14:textId="6650176D"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64 = 128</w:t>
            </w:r>
          </w:p>
        </w:tc>
        <w:tc>
          <w:tcPr>
            <w:tcW w:w="2710" w:type="dxa"/>
            <w:vAlign w:val="center"/>
          </w:tcPr>
          <w:p w14:paraId="65B9E20D" w14:textId="78139C4B"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64 = 128</w:t>
            </w:r>
          </w:p>
        </w:tc>
        <w:tc>
          <w:tcPr>
            <w:tcW w:w="2711" w:type="dxa"/>
            <w:vAlign w:val="center"/>
          </w:tcPr>
          <w:p w14:paraId="27220848" w14:textId="6DA61D50" w:rsidR="00596A1F" w:rsidRDefault="00596A1F" w:rsidP="00B024D5">
            <w:pPr>
              <w:spacing w:line="276" w:lineRule="auto"/>
              <w:jc w:val="center"/>
              <w:rPr>
                <w:rFonts w:ascii="Times New Roman" w:hAnsi="Times New Roman" w:cs="Times New Roman"/>
              </w:rPr>
            </w:pPr>
            <w:r>
              <w:rPr>
                <w:rFonts w:ascii="Times New Roman" w:hAnsi="Times New Roman" w:cs="Times New Roman"/>
              </w:rPr>
              <w:t>32</w:t>
            </w:r>
          </w:p>
        </w:tc>
      </w:tr>
      <w:tr w:rsidR="00596A1F" w14:paraId="059FC484" w14:textId="77777777" w:rsidTr="00B024D5">
        <w:trPr>
          <w:trHeight w:val="220"/>
        </w:trPr>
        <w:tc>
          <w:tcPr>
            <w:tcW w:w="2710" w:type="dxa"/>
            <w:vMerge/>
          </w:tcPr>
          <w:p w14:paraId="0FFAFD05"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2AC95B18" w14:textId="1797CB94"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64 = 192</w:t>
            </w:r>
          </w:p>
        </w:tc>
        <w:tc>
          <w:tcPr>
            <w:tcW w:w="2711" w:type="dxa"/>
            <w:vAlign w:val="center"/>
          </w:tcPr>
          <w:p w14:paraId="09B87CFE" w14:textId="02C8DBE8" w:rsidR="00596A1F" w:rsidRDefault="00596A1F" w:rsidP="00B024D5">
            <w:pPr>
              <w:spacing w:line="276" w:lineRule="auto"/>
              <w:jc w:val="center"/>
              <w:rPr>
                <w:rFonts w:ascii="Times New Roman" w:hAnsi="Times New Roman" w:cs="Times New Roman"/>
              </w:rPr>
            </w:pPr>
            <w:r>
              <w:rPr>
                <w:rFonts w:ascii="Times New Roman" w:hAnsi="Times New Roman" w:cs="Times New Roman"/>
              </w:rPr>
              <w:t>33</w:t>
            </w:r>
          </w:p>
        </w:tc>
      </w:tr>
      <w:tr w:rsidR="00596A1F" w14:paraId="7A24F918" w14:textId="77777777" w:rsidTr="00B024D5">
        <w:trPr>
          <w:trHeight w:val="220"/>
        </w:trPr>
        <w:tc>
          <w:tcPr>
            <w:tcW w:w="2710" w:type="dxa"/>
            <w:vMerge/>
          </w:tcPr>
          <w:p w14:paraId="5D429DD2"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5FAD5F06" w14:textId="48D086FF"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64= 256</w:t>
            </w:r>
          </w:p>
        </w:tc>
        <w:tc>
          <w:tcPr>
            <w:tcW w:w="2711" w:type="dxa"/>
            <w:vAlign w:val="center"/>
          </w:tcPr>
          <w:p w14:paraId="19234BF0" w14:textId="66F920B1" w:rsidR="00596A1F" w:rsidRDefault="00596A1F" w:rsidP="00B024D5">
            <w:pPr>
              <w:spacing w:line="276" w:lineRule="auto"/>
              <w:jc w:val="center"/>
              <w:rPr>
                <w:rFonts w:ascii="Times New Roman" w:hAnsi="Times New Roman" w:cs="Times New Roman"/>
              </w:rPr>
            </w:pPr>
            <w:r>
              <w:rPr>
                <w:rFonts w:ascii="Times New Roman" w:hAnsi="Times New Roman" w:cs="Times New Roman"/>
              </w:rPr>
              <w:t>34</w:t>
            </w:r>
          </w:p>
        </w:tc>
      </w:tr>
    </w:tbl>
    <w:p w14:paraId="3CE89530" w14:textId="0F75DBE2" w:rsidR="006102FA" w:rsidRDefault="006102FA" w:rsidP="007E7A7D">
      <w:pPr>
        <w:rPr>
          <w:rFonts w:ascii="Times New Roman" w:hAnsi="Times New Roman" w:cs="Times New Roman"/>
        </w:rPr>
      </w:pPr>
    </w:p>
    <w:p w14:paraId="01DBBD1E" w14:textId="77777777" w:rsidR="007230CC" w:rsidRDefault="007E7A7D" w:rsidP="007230CC">
      <w:pPr>
        <w:keepNext/>
      </w:pPr>
      <w:r>
        <w:rPr>
          <w:rFonts w:ascii="Times New Roman" w:hAnsi="Times New Roman" w:cs="Times New Roman"/>
        </w:rPr>
        <w:tab/>
      </w:r>
      <w:r w:rsidR="007230CC">
        <w:rPr>
          <w:noProof/>
        </w:rPr>
        <w:drawing>
          <wp:inline distT="0" distB="0" distL="0" distR="0" wp14:anchorId="4C657416" wp14:editId="09E2FC5F">
            <wp:extent cx="2350877" cy="4450080"/>
            <wp:effectExtent l="0" t="0" r="0" b="7620"/>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3874" cy="4455753"/>
                    </a:xfrm>
                    <a:prstGeom prst="rect">
                      <a:avLst/>
                    </a:prstGeom>
                    <a:noFill/>
                    <a:ln>
                      <a:noFill/>
                    </a:ln>
                  </pic:spPr>
                </pic:pic>
              </a:graphicData>
            </a:graphic>
          </wp:inline>
        </w:drawing>
      </w:r>
    </w:p>
    <w:p w14:paraId="3D44A4D0" w14:textId="31C76C98" w:rsidR="007E7A7D" w:rsidRDefault="00E33478" w:rsidP="007230CC">
      <w:pPr>
        <w:pStyle w:val="Descripcin"/>
      </w:pPr>
      <w:r>
        <w:rPr>
          <w:rFonts w:ascii="Times New Roman" w:hAnsi="Times New Roman" w:cs="Times New Roman"/>
        </w:rPr>
        <w:t>Figura 9</w:t>
      </w:r>
      <w:r w:rsidR="007230CC">
        <w:t xml:space="preserve">. Tres rondas de </w:t>
      </w:r>
      <w:proofErr w:type="spellStart"/>
      <w:r w:rsidR="007230CC">
        <w:t>Speck</w:t>
      </w:r>
      <w:proofErr w:type="spellEnd"/>
      <w:r w:rsidR="007230CC">
        <w:t xml:space="preserve"> con 2 palabras</w:t>
      </w:r>
      <w:r w:rsidR="006102FA">
        <w:t xml:space="preserve"> por clave</w:t>
      </w:r>
    </w:p>
    <w:p w14:paraId="5FB57E03" w14:textId="2DB44650" w:rsidR="00B024D5" w:rsidRDefault="00B024D5" w:rsidP="00B024D5"/>
    <w:p w14:paraId="77FA38AF" w14:textId="555D98AB" w:rsidR="00041AC3" w:rsidRDefault="00041AC3" w:rsidP="00B024D5"/>
    <w:p w14:paraId="02B6C525" w14:textId="77777777" w:rsidR="00041AC3" w:rsidRDefault="00041AC3" w:rsidP="00B024D5"/>
    <w:p w14:paraId="0E73FEE5" w14:textId="02A65BCA" w:rsidR="00B024D5" w:rsidRPr="006F702F" w:rsidRDefault="002E00CE" w:rsidP="006F702F">
      <w:pPr>
        <w:pStyle w:val="Ttulo2"/>
        <w:rPr>
          <w:rFonts w:ascii="Times New Roman" w:hAnsi="Times New Roman" w:cs="Times New Roman"/>
        </w:rPr>
      </w:pPr>
      <w:bookmarkStart w:id="31" w:name="_Toc109495930"/>
      <w:r>
        <w:rPr>
          <w:rFonts w:ascii="Times New Roman" w:hAnsi="Times New Roman" w:cs="Times New Roman"/>
        </w:rPr>
        <w:lastRenderedPageBreak/>
        <w:t>4</w:t>
      </w:r>
      <w:r w:rsidR="00A84B7C" w:rsidRPr="006F702F">
        <w:rPr>
          <w:rFonts w:ascii="Times New Roman" w:hAnsi="Times New Roman" w:cs="Times New Roman"/>
        </w:rPr>
        <w:t xml:space="preserve">.2 </w:t>
      </w:r>
      <w:r w:rsidR="00B024D5" w:rsidRPr="006F702F">
        <w:rPr>
          <w:rFonts w:ascii="Times New Roman" w:hAnsi="Times New Roman" w:cs="Times New Roman"/>
        </w:rPr>
        <w:t>Funciones Hash</w:t>
      </w:r>
      <w:bookmarkEnd w:id="31"/>
    </w:p>
    <w:p w14:paraId="58466C9B" w14:textId="20C154CC" w:rsidR="00B024D5" w:rsidRDefault="00B024D5" w:rsidP="00B024D5"/>
    <w:p w14:paraId="33DECB76" w14:textId="3FE7B4B9" w:rsidR="00B024D5" w:rsidRDefault="00B024D5" w:rsidP="000F7112">
      <w:pPr>
        <w:spacing w:line="360" w:lineRule="auto"/>
        <w:jc w:val="both"/>
        <w:rPr>
          <w:rFonts w:ascii="Times New Roman" w:hAnsi="Times New Roman" w:cs="Times New Roman"/>
        </w:rPr>
      </w:pPr>
      <w:r>
        <w:rPr>
          <w:rFonts w:ascii="Times New Roman" w:hAnsi="Times New Roman" w:cs="Times New Roman"/>
        </w:rPr>
        <w:tab/>
        <w:t>Las fu</w:t>
      </w:r>
      <w:r w:rsidR="000F7112">
        <w:rPr>
          <w:rFonts w:ascii="Times New Roman" w:hAnsi="Times New Roman" w:cs="Times New Roman"/>
        </w:rPr>
        <w:t>nciones hash son algoritmos criptográficos que reciben un dato de entrada en una salida en forma de texto que, dependiendo de la función, puede tener tamaño variable o siempre fijo independientemente del tamaño de los datos recibidos.</w:t>
      </w:r>
    </w:p>
    <w:p w14:paraId="59FFB8BF" w14:textId="6B872E31" w:rsidR="000F7112" w:rsidRDefault="000F7112" w:rsidP="000F7112">
      <w:pPr>
        <w:spacing w:line="360" w:lineRule="auto"/>
        <w:jc w:val="both"/>
        <w:rPr>
          <w:rFonts w:ascii="Times New Roman" w:hAnsi="Times New Roman" w:cs="Times New Roman"/>
        </w:rPr>
      </w:pPr>
      <w:r>
        <w:rPr>
          <w:rFonts w:ascii="Times New Roman" w:hAnsi="Times New Roman" w:cs="Times New Roman"/>
        </w:rPr>
        <w:tab/>
        <w:t xml:space="preserve">Son comúnmente utilizadas en criptografía para almacenar contraseñas en bases de datos sin necesidad de guardarlas en limpio, y a continuación vamos a tratar dos de las funciones hash ligeras más comunes en </w:t>
      </w:r>
      <w:proofErr w:type="spellStart"/>
      <w:r>
        <w:rPr>
          <w:rFonts w:ascii="Times New Roman" w:hAnsi="Times New Roman" w:cs="Times New Roman"/>
        </w:rPr>
        <w:t>IoT</w:t>
      </w:r>
      <w:proofErr w:type="spellEnd"/>
      <w:r>
        <w:rPr>
          <w:rFonts w:ascii="Times New Roman" w:hAnsi="Times New Roman" w:cs="Times New Roman"/>
        </w:rPr>
        <w:t>.</w:t>
      </w:r>
    </w:p>
    <w:p w14:paraId="3C0408D5" w14:textId="27EFF75F" w:rsidR="000F7112" w:rsidRPr="006F702F" w:rsidRDefault="002E00CE" w:rsidP="006F702F">
      <w:pPr>
        <w:pStyle w:val="Ttulo3"/>
        <w:rPr>
          <w:rFonts w:ascii="Times New Roman" w:hAnsi="Times New Roman" w:cs="Times New Roman"/>
        </w:rPr>
      </w:pPr>
      <w:bookmarkStart w:id="32" w:name="_Toc109495931"/>
      <w:r>
        <w:rPr>
          <w:rFonts w:ascii="Times New Roman" w:hAnsi="Times New Roman" w:cs="Times New Roman"/>
        </w:rPr>
        <w:t>4</w:t>
      </w:r>
      <w:r w:rsidR="00A84B7C" w:rsidRPr="006F702F">
        <w:rPr>
          <w:rFonts w:ascii="Times New Roman" w:hAnsi="Times New Roman" w:cs="Times New Roman"/>
        </w:rPr>
        <w:t xml:space="preserve">.2.1 </w:t>
      </w:r>
      <w:r w:rsidR="000F7112" w:rsidRPr="006F702F">
        <w:rPr>
          <w:rFonts w:ascii="Times New Roman" w:hAnsi="Times New Roman" w:cs="Times New Roman"/>
        </w:rPr>
        <w:t>PHOTON</w:t>
      </w:r>
      <w:bookmarkEnd w:id="32"/>
    </w:p>
    <w:p w14:paraId="6FE0ABC2" w14:textId="008D4B4F" w:rsidR="000F7112" w:rsidRDefault="000F7112" w:rsidP="000F7112">
      <w:r>
        <w:tab/>
      </w:r>
    </w:p>
    <w:p w14:paraId="478ED1CB" w14:textId="7B66494D" w:rsidR="000F7112" w:rsidRDefault="000F7112" w:rsidP="0054734F">
      <w:pPr>
        <w:spacing w:line="360" w:lineRule="auto"/>
        <w:jc w:val="both"/>
        <w:rPr>
          <w:rFonts w:ascii="Times New Roman" w:hAnsi="Times New Roman" w:cs="Times New Roman"/>
        </w:rPr>
      </w:pPr>
      <w:r>
        <w:rPr>
          <w:rFonts w:ascii="Times New Roman" w:hAnsi="Times New Roman" w:cs="Times New Roman"/>
        </w:rPr>
        <w:tab/>
      </w:r>
      <w:r w:rsidR="007D2C8E">
        <w:rPr>
          <w:rFonts w:ascii="Times New Roman" w:hAnsi="Times New Roman" w:cs="Times New Roman"/>
        </w:rPr>
        <w:t xml:space="preserve">Esta familia de funciones hash ligera fue diseñada por </w:t>
      </w:r>
      <w:proofErr w:type="spellStart"/>
      <w:r w:rsidR="007D2C8E">
        <w:rPr>
          <w:rFonts w:ascii="Times New Roman" w:hAnsi="Times New Roman" w:cs="Times New Roman"/>
        </w:rPr>
        <w:t>Jian</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Guo</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Thoman</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Peyrin</w:t>
      </w:r>
      <w:proofErr w:type="spellEnd"/>
      <w:r w:rsidR="007D2C8E">
        <w:rPr>
          <w:rFonts w:ascii="Times New Roman" w:hAnsi="Times New Roman" w:cs="Times New Roman"/>
        </w:rPr>
        <w:t xml:space="preserve"> y Axel </w:t>
      </w:r>
      <w:proofErr w:type="spellStart"/>
      <w:r w:rsidR="007D2C8E">
        <w:rPr>
          <w:rFonts w:ascii="Times New Roman" w:hAnsi="Times New Roman" w:cs="Times New Roman"/>
        </w:rPr>
        <w:t>Poschmann</w:t>
      </w:r>
      <w:proofErr w:type="spellEnd"/>
      <w:r w:rsidR="007D2C8E">
        <w:rPr>
          <w:rFonts w:ascii="Times New Roman" w:hAnsi="Times New Roman" w:cs="Times New Roman"/>
        </w:rPr>
        <w:t xml:space="preserve"> como respuesta a la necesidad de una función hash ligera aplicable a etiquetas RFID.</w:t>
      </w:r>
    </w:p>
    <w:p w14:paraId="1E1705D0" w14:textId="0B811110" w:rsidR="007D2C8E" w:rsidRDefault="007D2C8E" w:rsidP="0054734F">
      <w:pPr>
        <w:spacing w:line="360" w:lineRule="auto"/>
        <w:jc w:val="both"/>
        <w:rPr>
          <w:rFonts w:ascii="Times New Roman" w:hAnsi="Times New Roman" w:cs="Times New Roman"/>
        </w:rPr>
      </w:pPr>
      <w:r>
        <w:rPr>
          <w:rFonts w:ascii="Times New Roman" w:hAnsi="Times New Roman" w:cs="Times New Roman"/>
        </w:rPr>
        <w:tab/>
        <w:t>El diseño de esta familia de funciones, al menos en el momento de su publicación, la convirtió en la función hash más compacta conocida hasta entonces.</w:t>
      </w:r>
    </w:p>
    <w:p w14:paraId="2CBA6440" w14:textId="185C4089" w:rsidR="00E85EE7" w:rsidRDefault="007D2C8E" w:rsidP="0054734F">
      <w:pPr>
        <w:spacing w:line="360" w:lineRule="auto"/>
        <w:jc w:val="both"/>
        <w:rPr>
          <w:rFonts w:ascii="Times New Roman" w:hAnsi="Times New Roman" w:cs="Times New Roman"/>
        </w:rPr>
      </w:pPr>
      <w:r>
        <w:rPr>
          <w:rFonts w:ascii="Times New Roman" w:hAnsi="Times New Roman" w:cs="Times New Roman"/>
        </w:rPr>
        <w:tab/>
      </w:r>
      <w:r w:rsidR="00E85EE7">
        <w:rPr>
          <w:rFonts w:ascii="Times New Roman" w:hAnsi="Times New Roman" w:cs="Times New Roman"/>
        </w:rPr>
        <w:t xml:space="preserve">Este algoritmo tiene una estructura inspirada en las </w:t>
      </w:r>
      <w:del w:id="33" w:author="José Luis Caro Bozzino" w:date="2022-06-12T17:38:00Z">
        <w:r w:rsidR="00E85EE7" w:rsidDel="00127359">
          <w:rPr>
            <w:rFonts w:ascii="Times New Roman" w:hAnsi="Times New Roman" w:cs="Times New Roman"/>
          </w:rPr>
          <w:delText xml:space="preserve">funciones </w:delText>
        </w:r>
        <w:commentRangeStart w:id="34"/>
        <w:r w:rsidR="00E85EE7" w:rsidDel="00127359">
          <w:rPr>
            <w:rFonts w:ascii="Times New Roman" w:hAnsi="Times New Roman" w:cs="Times New Roman"/>
          </w:rPr>
          <w:delText>esponja</w:delText>
        </w:r>
        <w:commentRangeEnd w:id="34"/>
        <w:r w:rsidR="004B57A6" w:rsidDel="00127359">
          <w:rPr>
            <w:rStyle w:val="Refdecomentario"/>
          </w:rPr>
          <w:commentReference w:id="34"/>
        </w:r>
      </w:del>
      <w:ins w:id="35" w:author="José Luis Caro Bozzino" w:date="2022-06-12T17:38:00Z">
        <w:r w:rsidR="00127359">
          <w:rPr>
            <w:rFonts w:ascii="Times New Roman" w:hAnsi="Times New Roman" w:cs="Times New Roman"/>
          </w:rPr>
          <w:t>construcciones llamadas “de esponja”</w:t>
        </w:r>
      </w:ins>
      <w:r w:rsidR="00E85EE7">
        <w:rPr>
          <w:rFonts w:ascii="Times New Roman" w:hAnsi="Times New Roman" w:cs="Times New Roman"/>
        </w:rPr>
        <w:t xml:space="preserve"> </w:t>
      </w:r>
      <w:ins w:id="36" w:author="José Luis Caro Bozzino" w:date="2022-06-12T17:38:00Z">
        <w:r w:rsidR="00127359">
          <w:rPr>
            <w:rFonts w:ascii="Times New Roman" w:hAnsi="Times New Roman" w:cs="Times New Roman"/>
          </w:rPr>
          <w:t>o “</w:t>
        </w:r>
        <w:proofErr w:type="spellStart"/>
        <w:r w:rsidR="00127359">
          <w:rPr>
            <w:rFonts w:ascii="Times New Roman" w:hAnsi="Times New Roman" w:cs="Times New Roman"/>
          </w:rPr>
          <w:t>sponge</w:t>
        </w:r>
        <w:proofErr w:type="spellEnd"/>
        <w:r w:rsidR="00127359">
          <w:rPr>
            <w:rFonts w:ascii="Times New Roman" w:hAnsi="Times New Roman" w:cs="Times New Roman"/>
          </w:rPr>
          <w:t xml:space="preserve"> </w:t>
        </w:r>
        <w:proofErr w:type="spellStart"/>
        <w:r w:rsidR="00127359">
          <w:rPr>
            <w:rFonts w:ascii="Times New Roman" w:hAnsi="Times New Roman" w:cs="Times New Roman"/>
          </w:rPr>
          <w:t>functions</w:t>
        </w:r>
        <w:proofErr w:type="spellEnd"/>
        <w:r w:rsidR="00127359">
          <w:rPr>
            <w:rFonts w:ascii="Times New Roman" w:hAnsi="Times New Roman" w:cs="Times New Roman"/>
          </w:rPr>
          <w:t xml:space="preserve">” en </w:t>
        </w:r>
      </w:ins>
      <w:r w:rsidR="00DF1122">
        <w:rPr>
          <w:rFonts w:ascii="Times New Roman" w:hAnsi="Times New Roman" w:cs="Times New Roman"/>
        </w:rPr>
        <w:t>inglés (</w:t>
      </w:r>
      <w:r w:rsidR="00E85EE7">
        <w:rPr>
          <w:rFonts w:ascii="Times New Roman" w:hAnsi="Times New Roman" w:cs="Times New Roman"/>
        </w:rPr>
        <w:t xml:space="preserve">funciones criptográficas con un estado interno que pueden tomar como entrada un </w:t>
      </w:r>
      <w:proofErr w:type="spellStart"/>
      <w:r w:rsidR="00E85EE7">
        <w:rPr>
          <w:rFonts w:ascii="Times New Roman" w:hAnsi="Times New Roman" w:cs="Times New Roman"/>
        </w:rPr>
        <w:t>stream</w:t>
      </w:r>
      <w:proofErr w:type="spellEnd"/>
      <w:r w:rsidR="00E85EE7">
        <w:rPr>
          <w:rFonts w:ascii="Times New Roman" w:hAnsi="Times New Roman" w:cs="Times New Roman"/>
        </w:rPr>
        <w:t xml:space="preserve"> de bits de cualquier tamaño y producir una salida de un tamaño deseado), siendo su principal diferencia la capacidad de utilizar un </w:t>
      </w:r>
      <w:proofErr w:type="spellStart"/>
      <w:r w:rsidR="00E85EE7">
        <w:rPr>
          <w:rFonts w:ascii="Times New Roman" w:hAnsi="Times New Roman" w:cs="Times New Roman"/>
        </w:rPr>
        <w:t>bitrate</w:t>
      </w:r>
      <w:proofErr w:type="spellEnd"/>
      <w:r w:rsidR="00E85EE7">
        <w:rPr>
          <w:rFonts w:ascii="Times New Roman" w:hAnsi="Times New Roman" w:cs="Times New Roman"/>
        </w:rPr>
        <w:t xml:space="preserve"> distinto para la salida que el empleado en la entrada.</w:t>
      </w:r>
      <w:r w:rsidR="00DF1122">
        <w:rPr>
          <w:rFonts w:ascii="Times New Roman" w:hAnsi="Times New Roman" w:cs="Times New Roman"/>
        </w:rPr>
        <w:t xml:space="preserve"> [</w:t>
      </w:r>
      <w:r w:rsidR="00D3725C">
        <w:rPr>
          <w:rFonts w:ascii="Times New Roman" w:hAnsi="Times New Roman" w:cs="Times New Roman"/>
        </w:rPr>
        <w:t>11</w:t>
      </w:r>
      <w:r w:rsidR="00DF1122">
        <w:rPr>
          <w:rFonts w:ascii="Times New Roman" w:hAnsi="Times New Roman" w:cs="Times New Roman"/>
        </w:rPr>
        <w:t>]</w:t>
      </w:r>
    </w:p>
    <w:p w14:paraId="3B31F028" w14:textId="77777777" w:rsidR="00455792" w:rsidRDefault="0054734F" w:rsidP="00455792">
      <w:pPr>
        <w:keepNext/>
      </w:pPr>
      <w:r>
        <w:rPr>
          <w:rFonts w:ascii="Times New Roman" w:hAnsi="Times New Roman" w:cs="Times New Roman"/>
        </w:rPr>
        <w:tab/>
      </w:r>
      <w:r>
        <w:rPr>
          <w:noProof/>
        </w:rPr>
        <w:drawing>
          <wp:inline distT="0" distB="0" distL="0" distR="0" wp14:anchorId="04FA710E" wp14:editId="510EDDF3">
            <wp:extent cx="5400040" cy="1713230"/>
            <wp:effectExtent l="0" t="0" r="0" b="127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23"/>
                    <a:stretch>
                      <a:fillRect/>
                    </a:stretch>
                  </pic:blipFill>
                  <pic:spPr>
                    <a:xfrm>
                      <a:off x="0" y="0"/>
                      <a:ext cx="5400040" cy="1713230"/>
                    </a:xfrm>
                    <a:prstGeom prst="rect">
                      <a:avLst/>
                    </a:prstGeom>
                  </pic:spPr>
                </pic:pic>
              </a:graphicData>
            </a:graphic>
          </wp:inline>
        </w:drawing>
      </w:r>
    </w:p>
    <w:p w14:paraId="1935DB9F" w14:textId="5EE39DBC" w:rsidR="0054734F" w:rsidRDefault="00E33478" w:rsidP="00455792">
      <w:pPr>
        <w:pStyle w:val="Descripcin"/>
        <w:rPr>
          <w:rFonts w:ascii="Times New Roman" w:hAnsi="Times New Roman" w:cs="Times New Roman"/>
        </w:rPr>
      </w:pPr>
      <w:r>
        <w:rPr>
          <w:rFonts w:ascii="Times New Roman" w:hAnsi="Times New Roman" w:cs="Times New Roman"/>
        </w:rPr>
        <w:t>Figura 10</w:t>
      </w:r>
      <w:r w:rsidR="00455792">
        <w:t xml:space="preserve">. </w:t>
      </w:r>
      <w:proofErr w:type="spellStart"/>
      <w:r>
        <w:t>Sponge</w:t>
      </w:r>
      <w:proofErr w:type="spellEnd"/>
      <w:r>
        <w:t xml:space="preserve"> </w:t>
      </w:r>
      <w:proofErr w:type="spellStart"/>
      <w:r>
        <w:t>function</w:t>
      </w:r>
      <w:proofErr w:type="spellEnd"/>
    </w:p>
    <w:p w14:paraId="4F3C4E8A" w14:textId="579DF293" w:rsidR="0054734F" w:rsidRDefault="0054734F" w:rsidP="000F7112">
      <w:pPr>
        <w:rPr>
          <w:rFonts w:ascii="Times New Roman" w:hAnsi="Times New Roman" w:cs="Times New Roman"/>
        </w:rPr>
      </w:pPr>
    </w:p>
    <w:p w14:paraId="616FE790" w14:textId="77777777" w:rsidR="0054734F" w:rsidRDefault="0054734F" w:rsidP="000F7112">
      <w:pPr>
        <w:rPr>
          <w:rFonts w:ascii="Times New Roman" w:hAnsi="Times New Roman" w:cs="Times New Roman"/>
        </w:rPr>
      </w:pPr>
    </w:p>
    <w:p w14:paraId="7178405E" w14:textId="00D68CED" w:rsidR="007D2C8E" w:rsidRDefault="00E85EE7" w:rsidP="0054734F">
      <w:pPr>
        <w:spacing w:line="360" w:lineRule="auto"/>
        <w:jc w:val="both"/>
        <w:rPr>
          <w:rFonts w:ascii="Times New Roman" w:hAnsi="Times New Roman" w:cs="Times New Roman"/>
        </w:rPr>
      </w:pPr>
      <w:r>
        <w:rPr>
          <w:rFonts w:ascii="Times New Roman" w:hAnsi="Times New Roman" w:cs="Times New Roman"/>
        </w:rPr>
        <w:tab/>
      </w:r>
      <w:r w:rsidR="007D2C8E">
        <w:rPr>
          <w:rFonts w:ascii="Times New Roman" w:hAnsi="Times New Roman" w:cs="Times New Roman"/>
        </w:rPr>
        <w:t xml:space="preserve"> </w:t>
      </w:r>
      <w:r>
        <w:rPr>
          <w:rFonts w:ascii="Times New Roman" w:hAnsi="Times New Roman" w:cs="Times New Roman"/>
        </w:rPr>
        <w:t>Por otra parte, sus permutaciones están muy inspiradas en l</w:t>
      </w:r>
      <w:r w:rsidR="0054734F">
        <w:rPr>
          <w:rFonts w:ascii="Times New Roman" w:hAnsi="Times New Roman" w:cs="Times New Roman"/>
        </w:rPr>
        <w:t>a estructura de cifrado AES, donde el estado interno puede ser representado por una matriz</w:t>
      </w:r>
      <w:r w:rsidR="00515F08">
        <w:rPr>
          <w:rFonts w:ascii="Times New Roman" w:hAnsi="Times New Roman" w:cs="Times New Roman"/>
        </w:rPr>
        <w:t xml:space="preserve"> </w:t>
      </w:r>
      <w:r w:rsidR="0054734F">
        <w:rPr>
          <w:rFonts w:ascii="Times New Roman" w:hAnsi="Times New Roman" w:cs="Times New Roman"/>
        </w:rPr>
        <w:t xml:space="preserve">cuadrada de tamaño </w:t>
      </w:r>
      <w:proofErr w:type="spellStart"/>
      <w:r w:rsidR="0054734F">
        <w:rPr>
          <w:rFonts w:ascii="Times New Roman" w:hAnsi="Times New Roman" w:cs="Times New Roman"/>
          <w:i/>
          <w:iCs/>
        </w:rPr>
        <w:t>d.d</w:t>
      </w:r>
      <w:proofErr w:type="spellEnd"/>
      <w:r w:rsidR="0054734F">
        <w:rPr>
          <w:rFonts w:ascii="Times New Roman" w:hAnsi="Times New Roman" w:cs="Times New Roman"/>
        </w:rPr>
        <w:t>, donde cada permutación interna se compone de 12 rondas.</w:t>
      </w:r>
    </w:p>
    <w:p w14:paraId="1106AF96" w14:textId="77777777" w:rsidR="00455792" w:rsidRDefault="0054734F" w:rsidP="00455792">
      <w:pPr>
        <w:keepNext/>
      </w:pPr>
      <w:r>
        <w:rPr>
          <w:rFonts w:ascii="Times New Roman" w:hAnsi="Times New Roman" w:cs="Times New Roman"/>
        </w:rPr>
        <w:lastRenderedPageBreak/>
        <w:tab/>
      </w:r>
      <w:r>
        <w:rPr>
          <w:noProof/>
        </w:rPr>
        <w:drawing>
          <wp:inline distT="0" distB="0" distL="0" distR="0" wp14:anchorId="376DED6D" wp14:editId="7318E0CD">
            <wp:extent cx="5400040" cy="1454150"/>
            <wp:effectExtent l="0" t="0" r="0" b="0"/>
            <wp:docPr id="5" name="Imagen 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con confianza media"/>
                    <pic:cNvPicPr/>
                  </pic:nvPicPr>
                  <pic:blipFill>
                    <a:blip r:embed="rId24"/>
                    <a:stretch>
                      <a:fillRect/>
                    </a:stretch>
                  </pic:blipFill>
                  <pic:spPr>
                    <a:xfrm>
                      <a:off x="0" y="0"/>
                      <a:ext cx="5400040" cy="1454150"/>
                    </a:xfrm>
                    <a:prstGeom prst="rect">
                      <a:avLst/>
                    </a:prstGeom>
                  </pic:spPr>
                </pic:pic>
              </a:graphicData>
            </a:graphic>
          </wp:inline>
        </w:drawing>
      </w:r>
    </w:p>
    <w:p w14:paraId="6723E6C2" w14:textId="40652D67" w:rsidR="0054734F" w:rsidRDefault="00E33478" w:rsidP="00455792">
      <w:pPr>
        <w:pStyle w:val="Descripcin"/>
        <w:rPr>
          <w:rFonts w:ascii="Times New Roman" w:hAnsi="Times New Roman" w:cs="Times New Roman"/>
        </w:rPr>
      </w:pPr>
      <w:r>
        <w:rPr>
          <w:rFonts w:ascii="Times New Roman" w:hAnsi="Times New Roman" w:cs="Times New Roman"/>
        </w:rPr>
        <w:t>Figura 11</w:t>
      </w:r>
      <w:r w:rsidR="00455792">
        <w:t>. Esquema de PHOTON</w:t>
      </w:r>
    </w:p>
    <w:p w14:paraId="142554E2" w14:textId="65BC8FD0" w:rsidR="0054734F" w:rsidRDefault="0054734F" w:rsidP="000F7112">
      <w:pPr>
        <w:rPr>
          <w:rFonts w:ascii="Times New Roman" w:hAnsi="Times New Roman" w:cs="Times New Roman"/>
        </w:rPr>
      </w:pPr>
      <w:r>
        <w:rPr>
          <w:rFonts w:ascii="Times New Roman" w:hAnsi="Times New Roman" w:cs="Times New Roman"/>
        </w:rPr>
        <w:tab/>
      </w:r>
    </w:p>
    <w:p w14:paraId="0DE60272" w14:textId="43028905" w:rsidR="0054734F" w:rsidRPr="006F702F" w:rsidRDefault="002E00CE" w:rsidP="006F702F">
      <w:pPr>
        <w:pStyle w:val="Ttulo3"/>
        <w:rPr>
          <w:rFonts w:ascii="Times New Roman" w:hAnsi="Times New Roman" w:cs="Times New Roman"/>
        </w:rPr>
      </w:pPr>
      <w:bookmarkStart w:id="37" w:name="_Toc109495932"/>
      <w:r>
        <w:rPr>
          <w:rFonts w:ascii="Times New Roman" w:hAnsi="Times New Roman" w:cs="Times New Roman"/>
        </w:rPr>
        <w:t>4</w:t>
      </w:r>
      <w:r w:rsidR="00A84B7C" w:rsidRPr="006F702F">
        <w:rPr>
          <w:rFonts w:ascii="Times New Roman" w:hAnsi="Times New Roman" w:cs="Times New Roman"/>
        </w:rPr>
        <w:t xml:space="preserve">.2.2 </w:t>
      </w:r>
      <w:r w:rsidR="002B7EC0" w:rsidRPr="006F702F">
        <w:rPr>
          <w:rFonts w:ascii="Times New Roman" w:hAnsi="Times New Roman" w:cs="Times New Roman"/>
        </w:rPr>
        <w:t>QUARK</w:t>
      </w:r>
      <w:bookmarkEnd w:id="37"/>
    </w:p>
    <w:p w14:paraId="67D304A4" w14:textId="2565F49A" w:rsidR="0054734F" w:rsidRDefault="0054734F" w:rsidP="0054734F"/>
    <w:p w14:paraId="5365766F" w14:textId="329B241D" w:rsidR="0054734F" w:rsidRDefault="0054734F"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La </w:t>
      </w:r>
      <w:r w:rsidR="002B7EC0">
        <w:rPr>
          <w:rFonts w:ascii="Times New Roman" w:hAnsi="Times New Roman" w:cs="Times New Roman"/>
        </w:rPr>
        <w:t xml:space="preserve">familia de funciones Quark fue desarrollada por </w:t>
      </w:r>
      <w:r w:rsidR="002B7EC0" w:rsidRPr="002B7EC0">
        <w:rPr>
          <w:rFonts w:ascii="Times New Roman" w:hAnsi="Times New Roman" w:cs="Times New Roman"/>
        </w:rPr>
        <w:t>J</w:t>
      </w:r>
      <w:r w:rsidR="002B7EC0" w:rsidRPr="002B7EC0">
        <w:rPr>
          <w:rFonts w:ascii="Times New Roman" w:hAnsi="Times New Roman" w:cs="Times New Roman"/>
          <w:color w:val="202122"/>
          <w:shd w:val="clear" w:color="auto" w:fill="FFFFFF"/>
        </w:rPr>
        <w:t xml:space="preserve">ean-Philippe </w:t>
      </w:r>
      <w:proofErr w:type="spellStart"/>
      <w:r w:rsidR="002B7EC0" w:rsidRPr="002B7EC0">
        <w:rPr>
          <w:rFonts w:ascii="Times New Roman" w:hAnsi="Times New Roman" w:cs="Times New Roman"/>
          <w:color w:val="202122"/>
          <w:shd w:val="clear" w:color="auto" w:fill="FFFFFF"/>
        </w:rPr>
        <w:t>Aumasson</w:t>
      </w:r>
      <w:proofErr w:type="spellEnd"/>
      <w:r w:rsidR="002B7EC0" w:rsidRPr="002B7EC0">
        <w:rPr>
          <w:rFonts w:ascii="Times New Roman" w:hAnsi="Times New Roman" w:cs="Times New Roman"/>
          <w:color w:val="202122"/>
          <w:shd w:val="clear" w:color="auto" w:fill="FFFFFF"/>
        </w:rPr>
        <w:t xml:space="preserve">, Luca </w:t>
      </w:r>
      <w:proofErr w:type="spellStart"/>
      <w:r w:rsidR="002B7EC0" w:rsidRPr="002B7EC0">
        <w:rPr>
          <w:rFonts w:ascii="Times New Roman" w:hAnsi="Times New Roman" w:cs="Times New Roman"/>
          <w:color w:val="202122"/>
          <w:shd w:val="clear" w:color="auto" w:fill="FFFFFF"/>
        </w:rPr>
        <w:t>Henzen</w:t>
      </w:r>
      <w:proofErr w:type="spellEnd"/>
      <w:r w:rsidR="002B7EC0" w:rsidRPr="002B7EC0">
        <w:rPr>
          <w:rFonts w:ascii="Times New Roman" w:hAnsi="Times New Roman" w:cs="Times New Roman"/>
          <w:color w:val="202122"/>
          <w:shd w:val="clear" w:color="auto" w:fill="FFFFFF"/>
        </w:rPr>
        <w:t xml:space="preserve">, </w:t>
      </w:r>
      <w:proofErr w:type="spellStart"/>
      <w:r w:rsidR="002B7EC0" w:rsidRPr="002B7EC0">
        <w:rPr>
          <w:rFonts w:ascii="Times New Roman" w:hAnsi="Times New Roman" w:cs="Times New Roman"/>
          <w:color w:val="202122"/>
          <w:shd w:val="clear" w:color="auto" w:fill="FFFFFF"/>
        </w:rPr>
        <w:t>Willi</w:t>
      </w:r>
      <w:proofErr w:type="spellEnd"/>
      <w:r w:rsidR="002B7EC0" w:rsidRPr="002B7EC0">
        <w:rPr>
          <w:rFonts w:ascii="Times New Roman" w:hAnsi="Times New Roman" w:cs="Times New Roman"/>
          <w:color w:val="202122"/>
          <w:shd w:val="clear" w:color="auto" w:fill="FFFFFF"/>
        </w:rPr>
        <w:t xml:space="preserve"> Meier </w:t>
      </w:r>
      <w:r w:rsidR="002B7EC0">
        <w:rPr>
          <w:rFonts w:ascii="Times New Roman" w:hAnsi="Times New Roman" w:cs="Times New Roman"/>
          <w:color w:val="202122"/>
          <w:shd w:val="clear" w:color="auto" w:fill="FFFFFF"/>
        </w:rPr>
        <w:t>y</w:t>
      </w:r>
      <w:r w:rsidR="002B7EC0" w:rsidRPr="002B7EC0">
        <w:rPr>
          <w:rFonts w:ascii="Times New Roman" w:hAnsi="Times New Roman" w:cs="Times New Roman"/>
          <w:color w:val="202122"/>
          <w:shd w:val="clear" w:color="auto" w:fill="FFFFFF"/>
        </w:rPr>
        <w:t xml:space="preserve"> María Naya-Plasencia</w:t>
      </w:r>
      <w:r w:rsidR="002B7EC0">
        <w:rPr>
          <w:rFonts w:ascii="Times New Roman" w:hAnsi="Times New Roman" w:cs="Times New Roman"/>
          <w:color w:val="202122"/>
          <w:shd w:val="clear" w:color="auto" w:fill="FFFFFF"/>
        </w:rPr>
        <w:t>, y nació con la mente puesta en las etiquetas RFID.</w:t>
      </w:r>
    </w:p>
    <w:p w14:paraId="5680F823" w14:textId="04C54747" w:rsidR="002B7EC0" w:rsidRDefault="002B7EC0"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Esta familia se basa en una construcción en esponja y un único nivel de seguridad con el fin de reducir las necesidades de memoria.</w:t>
      </w:r>
    </w:p>
    <w:p w14:paraId="1F4C20FF" w14:textId="782F8813" w:rsidR="002B7EC0" w:rsidRDefault="002B7EC0"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 xml:space="preserve">Está inspirada por otros protocolos ligeros como </w:t>
      </w:r>
      <w:proofErr w:type="spellStart"/>
      <w:r>
        <w:rPr>
          <w:rFonts w:ascii="Times New Roman" w:hAnsi="Times New Roman" w:cs="Times New Roman"/>
          <w:color w:val="202122"/>
          <w:shd w:val="clear" w:color="auto" w:fill="FFFFFF"/>
        </w:rPr>
        <w:t>Grain</w:t>
      </w:r>
      <w:proofErr w:type="spellEnd"/>
      <w:r>
        <w:rPr>
          <w:rFonts w:ascii="Times New Roman" w:hAnsi="Times New Roman" w:cs="Times New Roman"/>
          <w:color w:val="202122"/>
          <w:shd w:val="clear" w:color="auto" w:fill="FFFFFF"/>
        </w:rPr>
        <w:t xml:space="preserve"> o KATAN y se compone de tres instancias: </w:t>
      </w:r>
      <w:r w:rsidRPr="002B7EC0">
        <w:rPr>
          <w:rFonts w:ascii="Times New Roman" w:hAnsi="Times New Roman" w:cs="Times New Roman"/>
          <w:color w:val="202122"/>
          <w:shd w:val="clear" w:color="auto" w:fill="FFFFFF"/>
        </w:rPr>
        <w:t>u-Quark, d-Quark, and t-Quark</w:t>
      </w:r>
      <w:r>
        <w:rPr>
          <w:rFonts w:ascii="Times New Roman" w:hAnsi="Times New Roman" w:cs="Times New Roman"/>
          <w:color w:val="202122"/>
          <w:shd w:val="clear" w:color="auto" w:fill="FFFFFF"/>
        </w:rPr>
        <w:t>.</w:t>
      </w:r>
    </w:p>
    <w:p w14:paraId="528444B3" w14:textId="40186C40" w:rsidR="002B7EC0" w:rsidRDefault="002B7EC0"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Esta familia de funciones hash ha sido muy</w:t>
      </w:r>
      <w:r w:rsidR="00C77816">
        <w:rPr>
          <w:rFonts w:ascii="Times New Roman" w:hAnsi="Times New Roman" w:cs="Times New Roman"/>
          <w:color w:val="202122"/>
          <w:shd w:val="clear" w:color="auto" w:fill="FFFFFF"/>
        </w:rPr>
        <w:t xml:space="preserve"> comparada con la familia anteriormente mencionada, PHOTON. En estas comparaciones se comprobó que</w:t>
      </w:r>
      <w:r w:rsidR="00515F08">
        <w:rPr>
          <w:rFonts w:ascii="Times New Roman" w:hAnsi="Times New Roman" w:cs="Times New Roman"/>
          <w:color w:val="202122"/>
          <w:shd w:val="clear" w:color="auto" w:fill="FFFFFF"/>
        </w:rPr>
        <w:t xml:space="preserve">, </w:t>
      </w:r>
      <w:r w:rsidR="00C77816">
        <w:rPr>
          <w:rFonts w:ascii="Times New Roman" w:hAnsi="Times New Roman" w:cs="Times New Roman"/>
          <w:color w:val="202122"/>
          <w:shd w:val="clear" w:color="auto" w:fill="FFFFFF"/>
        </w:rPr>
        <w:t>si bien ambas familias de algoritmos son muy similares, Quark está menos optimizada para un uso a nivel de software, aunque</w:t>
      </w:r>
      <w:r w:rsidR="00232B57">
        <w:rPr>
          <w:rFonts w:ascii="Times New Roman" w:hAnsi="Times New Roman" w:cs="Times New Roman"/>
          <w:color w:val="202122"/>
          <w:shd w:val="clear" w:color="auto" w:fill="FFFFFF"/>
        </w:rPr>
        <w:t xml:space="preserve"> esto no tiene demasiada importancia ya que su implementación está pensada para ser realizada a nivel de hardware. En conclusión, ambos tienen un buen equilibrio entre rendimiento y seguridad.</w:t>
      </w:r>
    </w:p>
    <w:p w14:paraId="0F6CF5F2" w14:textId="6361D17C" w:rsidR="00232B57" w:rsidRDefault="00232B57"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Cabe también destacar que, en el momento de dicha comparación, ninguno de los dos algoritmos ha sido roto aún.</w:t>
      </w:r>
      <w:r w:rsidR="00DF1122">
        <w:rPr>
          <w:rFonts w:ascii="Times New Roman" w:hAnsi="Times New Roman" w:cs="Times New Roman"/>
          <w:color w:val="202122"/>
          <w:shd w:val="clear" w:color="auto" w:fill="FFFFFF"/>
        </w:rPr>
        <w:t xml:space="preserve"> [</w:t>
      </w:r>
      <w:r w:rsidR="009739A5">
        <w:rPr>
          <w:rFonts w:ascii="Times New Roman" w:hAnsi="Times New Roman" w:cs="Times New Roman"/>
          <w:color w:val="202122"/>
          <w:shd w:val="clear" w:color="auto" w:fill="FFFFFF"/>
        </w:rPr>
        <w:t>1</w:t>
      </w:r>
      <w:r w:rsidR="00D3725C">
        <w:rPr>
          <w:rFonts w:ascii="Times New Roman" w:hAnsi="Times New Roman" w:cs="Times New Roman"/>
          <w:color w:val="202122"/>
          <w:shd w:val="clear" w:color="auto" w:fill="FFFFFF"/>
        </w:rPr>
        <w:t>2</w:t>
      </w:r>
      <w:r w:rsidR="00DF1122">
        <w:rPr>
          <w:rFonts w:ascii="Times New Roman" w:hAnsi="Times New Roman" w:cs="Times New Roman"/>
          <w:color w:val="202122"/>
          <w:shd w:val="clear" w:color="auto" w:fill="FFFFFF"/>
        </w:rPr>
        <w:t>]</w:t>
      </w:r>
    </w:p>
    <w:p w14:paraId="7924C6B4" w14:textId="1B85C801" w:rsidR="00232B57" w:rsidRDefault="00232B57" w:rsidP="00232B57">
      <w:pPr>
        <w:pStyle w:val="Ttulo1"/>
        <w:rPr>
          <w:rFonts w:ascii="Times New Roman" w:hAnsi="Times New Roman" w:cs="Times New Roman"/>
        </w:rPr>
      </w:pPr>
    </w:p>
    <w:p w14:paraId="76568A61" w14:textId="26680AC9" w:rsidR="00232B57" w:rsidRPr="006F702F" w:rsidRDefault="002E00CE" w:rsidP="006F702F">
      <w:pPr>
        <w:pStyle w:val="Ttulo2"/>
        <w:rPr>
          <w:rFonts w:ascii="Times New Roman" w:hAnsi="Times New Roman" w:cs="Times New Roman"/>
        </w:rPr>
      </w:pPr>
      <w:bookmarkStart w:id="38" w:name="_Toc109495933"/>
      <w:r>
        <w:rPr>
          <w:rFonts w:ascii="Times New Roman" w:hAnsi="Times New Roman" w:cs="Times New Roman"/>
        </w:rPr>
        <w:t>4</w:t>
      </w:r>
      <w:r w:rsidR="00A84B7C" w:rsidRPr="006F702F">
        <w:rPr>
          <w:rFonts w:ascii="Times New Roman" w:hAnsi="Times New Roman" w:cs="Times New Roman"/>
        </w:rPr>
        <w:t xml:space="preserve">.3 </w:t>
      </w:r>
      <w:r w:rsidR="00232B57" w:rsidRPr="006F702F">
        <w:rPr>
          <w:rFonts w:ascii="Times New Roman" w:hAnsi="Times New Roman" w:cs="Times New Roman"/>
        </w:rPr>
        <w:t>Cifrado en flujo</w:t>
      </w:r>
      <w:bookmarkEnd w:id="38"/>
    </w:p>
    <w:p w14:paraId="40AE11D7" w14:textId="70EF441D" w:rsidR="00232B57" w:rsidRDefault="00232B57" w:rsidP="00232B57"/>
    <w:p w14:paraId="2614F2AA" w14:textId="726D0D8A" w:rsidR="00232B57" w:rsidRDefault="00232B57" w:rsidP="00D92737">
      <w:pPr>
        <w:spacing w:line="360" w:lineRule="auto"/>
        <w:jc w:val="both"/>
        <w:rPr>
          <w:rFonts w:ascii="Times New Roman" w:hAnsi="Times New Roman" w:cs="Times New Roman"/>
        </w:rPr>
      </w:pPr>
      <w:r>
        <w:tab/>
      </w:r>
      <w:r>
        <w:rPr>
          <w:rFonts w:ascii="Times New Roman" w:hAnsi="Times New Roman" w:cs="Times New Roman"/>
        </w:rPr>
        <w:t>Los algoritmos de cifrado en flujo</w:t>
      </w:r>
      <w:r w:rsidR="00506660">
        <w:rPr>
          <w:rFonts w:ascii="Times New Roman" w:hAnsi="Times New Roman" w:cs="Times New Roman"/>
        </w:rPr>
        <w:t xml:space="preserve"> son cifrados de clave simétrica en los que la entrada pasa por un flujo de claves o </w:t>
      </w:r>
      <w:proofErr w:type="spellStart"/>
      <w:r w:rsidR="00506660">
        <w:rPr>
          <w:rFonts w:ascii="Times New Roman" w:hAnsi="Times New Roman" w:cs="Times New Roman"/>
          <w:i/>
          <w:iCs/>
        </w:rPr>
        <w:t>keystream</w:t>
      </w:r>
      <w:proofErr w:type="spellEnd"/>
      <w:r w:rsidR="00506660">
        <w:rPr>
          <w:rFonts w:ascii="Times New Roman" w:hAnsi="Times New Roman" w:cs="Times New Roman"/>
        </w:rPr>
        <w:t xml:space="preserve"> generada a partir de la clave de cifrado, en las que se opera dígito por dígito para obtener una salida codificada.</w:t>
      </w:r>
    </w:p>
    <w:p w14:paraId="014CCEEF" w14:textId="722DA963" w:rsidR="00506660" w:rsidRDefault="00506660" w:rsidP="00D92737">
      <w:pPr>
        <w:spacing w:line="360" w:lineRule="auto"/>
        <w:jc w:val="both"/>
        <w:rPr>
          <w:rFonts w:ascii="Times New Roman" w:hAnsi="Times New Roman" w:cs="Times New Roman"/>
        </w:rPr>
      </w:pPr>
      <w:r>
        <w:rPr>
          <w:rFonts w:ascii="Times New Roman" w:hAnsi="Times New Roman" w:cs="Times New Roman"/>
        </w:rPr>
        <w:lastRenderedPageBreak/>
        <w:tab/>
        <w:t>Estos algoritmos suelen tener el problema de depender de un generador de números pseudoaleatorios (PRNG) que cumpla unos mínimos de calidad en lo que a ser criptográficamente seguros se refiere.</w:t>
      </w:r>
    </w:p>
    <w:p w14:paraId="5CC837A5" w14:textId="080B9860" w:rsidR="00D92737" w:rsidRDefault="00D92737" w:rsidP="00D92737">
      <w:pPr>
        <w:spacing w:line="360" w:lineRule="auto"/>
        <w:jc w:val="both"/>
        <w:rPr>
          <w:rFonts w:ascii="Times New Roman" w:hAnsi="Times New Roman" w:cs="Times New Roman"/>
        </w:rPr>
      </w:pPr>
    </w:p>
    <w:p w14:paraId="3FE14FC6" w14:textId="42229B5A" w:rsidR="00D92737" w:rsidRPr="006F702F" w:rsidRDefault="002E00CE" w:rsidP="006F702F">
      <w:pPr>
        <w:pStyle w:val="Ttulo3"/>
        <w:rPr>
          <w:rFonts w:ascii="Times New Roman" w:hAnsi="Times New Roman" w:cs="Times New Roman"/>
        </w:rPr>
      </w:pPr>
      <w:bookmarkStart w:id="39" w:name="_Toc109495934"/>
      <w:r>
        <w:rPr>
          <w:rFonts w:ascii="Times New Roman" w:hAnsi="Times New Roman" w:cs="Times New Roman"/>
        </w:rPr>
        <w:t>4</w:t>
      </w:r>
      <w:r w:rsidR="00A84B7C" w:rsidRPr="006F702F">
        <w:rPr>
          <w:rFonts w:ascii="Times New Roman" w:hAnsi="Times New Roman" w:cs="Times New Roman"/>
        </w:rPr>
        <w:t xml:space="preserve">.3.1 </w:t>
      </w:r>
      <w:proofErr w:type="spellStart"/>
      <w:r w:rsidR="00D92737" w:rsidRPr="006F702F">
        <w:rPr>
          <w:rFonts w:ascii="Times New Roman" w:hAnsi="Times New Roman" w:cs="Times New Roman"/>
        </w:rPr>
        <w:t>Grain</w:t>
      </w:r>
      <w:bookmarkEnd w:id="39"/>
      <w:proofErr w:type="spellEnd"/>
    </w:p>
    <w:p w14:paraId="10407936" w14:textId="1476B59B" w:rsidR="00D92737" w:rsidRDefault="00D92737" w:rsidP="00D92737"/>
    <w:p w14:paraId="2921BC7F" w14:textId="6C24DA8D" w:rsidR="00D92737" w:rsidRDefault="00D92737" w:rsidP="00D92737">
      <w:pPr>
        <w:spacing w:line="360" w:lineRule="auto"/>
        <w:jc w:val="both"/>
        <w:rPr>
          <w:rFonts w:ascii="Times New Roman" w:hAnsi="Times New Roman" w:cs="Times New Roman"/>
        </w:rPr>
      </w:pPr>
      <w:r>
        <w:tab/>
      </w:r>
      <w:r w:rsidRPr="00D92737">
        <w:rPr>
          <w:rFonts w:ascii="Times New Roman" w:hAnsi="Times New Roman" w:cs="Times New Roman"/>
        </w:rPr>
        <w:t xml:space="preserve">Este algoritmo de cifrado fue subido a </w:t>
      </w:r>
      <w:proofErr w:type="spellStart"/>
      <w:r w:rsidRPr="00D92737">
        <w:rPr>
          <w:rFonts w:ascii="Times New Roman" w:hAnsi="Times New Roman" w:cs="Times New Roman"/>
        </w:rPr>
        <w:t>eSTREAM</w:t>
      </w:r>
      <w:proofErr w:type="spellEnd"/>
      <w:r w:rsidRPr="00D92737">
        <w:rPr>
          <w:rFonts w:ascii="Times New Roman" w:hAnsi="Times New Roman" w:cs="Times New Roman"/>
        </w:rPr>
        <w:t xml:space="preserve"> en 2004, y está diseñado para funcionar en entornos de hardware restrictivos, lo que lo vuelve una buena opción para su aplicación en </w:t>
      </w:r>
      <w:proofErr w:type="spellStart"/>
      <w:r w:rsidRPr="00D92737">
        <w:rPr>
          <w:rFonts w:ascii="Times New Roman" w:hAnsi="Times New Roman" w:cs="Times New Roman"/>
        </w:rPr>
        <w:t>IoT</w:t>
      </w:r>
      <w:proofErr w:type="spellEnd"/>
      <w:r w:rsidRPr="00D92737">
        <w:rPr>
          <w:rFonts w:ascii="Times New Roman" w:hAnsi="Times New Roman" w:cs="Times New Roman"/>
        </w:rPr>
        <w:t>.</w:t>
      </w:r>
    </w:p>
    <w:p w14:paraId="5CE15286" w14:textId="4B27CFE5" w:rsidR="00515F08" w:rsidRPr="00D92737" w:rsidRDefault="00515F08" w:rsidP="00515F08">
      <w:pPr>
        <w:spacing w:line="360" w:lineRule="auto"/>
        <w:ind w:firstLine="708"/>
        <w:jc w:val="both"/>
        <w:rPr>
          <w:rFonts w:ascii="Times New Roman" w:hAnsi="Times New Roman" w:cs="Times New Roman"/>
        </w:rPr>
      </w:pPr>
      <w:proofErr w:type="spellStart"/>
      <w:r>
        <w:rPr>
          <w:rFonts w:ascii="Times New Roman" w:hAnsi="Times New Roman" w:cs="Times New Roman"/>
        </w:rPr>
        <w:t>Grain</w:t>
      </w:r>
      <w:proofErr w:type="spellEnd"/>
      <w:r>
        <w:rPr>
          <w:rFonts w:ascii="Times New Roman" w:hAnsi="Times New Roman" w:cs="Times New Roman"/>
        </w:rPr>
        <w:t xml:space="preserve"> tiene un estado interno de 160 bits que consiste en 80 bits de LSFR y 80 bits de NLSFR.</w:t>
      </w:r>
    </w:p>
    <w:p w14:paraId="61DCBDCD" w14:textId="5E872320" w:rsidR="00D92737" w:rsidRDefault="00D92737" w:rsidP="00D92737">
      <w:pPr>
        <w:spacing w:line="360" w:lineRule="auto"/>
        <w:jc w:val="both"/>
        <w:rPr>
          <w:rFonts w:ascii="Times New Roman" w:hAnsi="Times New Roman" w:cs="Times New Roman"/>
        </w:rPr>
      </w:pPr>
      <w:r w:rsidRPr="00D92737">
        <w:rPr>
          <w:rFonts w:ascii="Times New Roman" w:hAnsi="Times New Roman" w:cs="Times New Roman"/>
        </w:rPr>
        <w:tab/>
      </w:r>
      <w:proofErr w:type="gramStart"/>
      <w:r w:rsidRPr="00D92737">
        <w:rPr>
          <w:rFonts w:ascii="Times New Roman" w:hAnsi="Times New Roman" w:cs="Times New Roman"/>
        </w:rPr>
        <w:t>A día de hoy</w:t>
      </w:r>
      <w:proofErr w:type="gramEnd"/>
      <w:r>
        <w:rPr>
          <w:rFonts w:ascii="Times New Roman" w:hAnsi="Times New Roman" w:cs="Times New Roman"/>
        </w:rPr>
        <w:t>,</w:t>
      </w:r>
      <w:r w:rsidRPr="00D92737">
        <w:rPr>
          <w:rFonts w:ascii="Times New Roman" w:hAnsi="Times New Roman" w:cs="Times New Roman"/>
        </w:rPr>
        <w:t xml:space="preserve"> se le han encontrado </w:t>
      </w:r>
      <w:proofErr w:type="spellStart"/>
      <w:r w:rsidRPr="00D92737">
        <w:rPr>
          <w:rFonts w:ascii="Times New Roman" w:hAnsi="Times New Roman" w:cs="Times New Roman"/>
        </w:rPr>
        <w:t>números</w:t>
      </w:r>
      <w:r>
        <w:rPr>
          <w:rFonts w:ascii="Times New Roman" w:hAnsi="Times New Roman" w:cs="Times New Roman"/>
        </w:rPr>
        <w:t>as</w:t>
      </w:r>
      <w:proofErr w:type="spellEnd"/>
      <w:r w:rsidRPr="00D92737">
        <w:rPr>
          <w:rFonts w:ascii="Times New Roman" w:hAnsi="Times New Roman" w:cs="Times New Roman"/>
        </w:rPr>
        <w:t xml:space="preserve"> vulnerabilidades, las cuales han sido en su mayoría corregidas en </w:t>
      </w:r>
      <w:proofErr w:type="spellStart"/>
      <w:r w:rsidRPr="00D92737">
        <w:rPr>
          <w:rFonts w:ascii="Times New Roman" w:hAnsi="Times New Roman" w:cs="Times New Roman"/>
        </w:rPr>
        <w:t>Grain</w:t>
      </w:r>
      <w:proofErr w:type="spellEnd"/>
      <w:r w:rsidRPr="00D92737">
        <w:rPr>
          <w:rFonts w:ascii="Times New Roman" w:hAnsi="Times New Roman" w:cs="Times New Roman"/>
        </w:rPr>
        <w:t xml:space="preserve"> 128a, que es la versión recomendada y que aporta seguridad en 128 bits y mecanismos de autenticación.</w:t>
      </w:r>
      <w:r w:rsidR="00DF1122">
        <w:rPr>
          <w:rFonts w:ascii="Times New Roman" w:hAnsi="Times New Roman" w:cs="Times New Roman"/>
        </w:rPr>
        <w:t xml:space="preserve"> [</w:t>
      </w:r>
      <w:r w:rsidR="009739A5">
        <w:rPr>
          <w:rFonts w:ascii="Times New Roman" w:hAnsi="Times New Roman" w:cs="Times New Roman"/>
        </w:rPr>
        <w:t>1</w:t>
      </w:r>
      <w:r w:rsidR="00D3725C">
        <w:rPr>
          <w:rFonts w:ascii="Times New Roman" w:hAnsi="Times New Roman" w:cs="Times New Roman"/>
        </w:rPr>
        <w:t>3</w:t>
      </w:r>
      <w:r w:rsidR="00DF1122">
        <w:rPr>
          <w:rFonts w:ascii="Times New Roman" w:hAnsi="Times New Roman" w:cs="Times New Roman"/>
        </w:rPr>
        <w:t>]</w:t>
      </w:r>
    </w:p>
    <w:p w14:paraId="33879851" w14:textId="36BBD711" w:rsidR="00515F08" w:rsidRPr="006F702F" w:rsidRDefault="00F54E88" w:rsidP="006F702F">
      <w:pPr>
        <w:pStyle w:val="Ttulo3"/>
        <w:rPr>
          <w:rFonts w:ascii="Times New Roman" w:hAnsi="Times New Roman" w:cs="Times New Roman"/>
        </w:rPr>
      </w:pPr>
      <w:bookmarkStart w:id="40" w:name="_Toc109495935"/>
      <w:r>
        <w:rPr>
          <w:rFonts w:ascii="Times New Roman" w:hAnsi="Times New Roman" w:cs="Times New Roman"/>
        </w:rPr>
        <w:t>3</w:t>
      </w:r>
      <w:r w:rsidR="00A84B7C" w:rsidRPr="006F702F">
        <w:rPr>
          <w:rFonts w:ascii="Times New Roman" w:hAnsi="Times New Roman" w:cs="Times New Roman"/>
        </w:rPr>
        <w:t xml:space="preserve">.3.2 </w:t>
      </w:r>
      <w:proofErr w:type="spellStart"/>
      <w:r w:rsidR="00905883" w:rsidRPr="006F702F">
        <w:rPr>
          <w:rFonts w:ascii="Times New Roman" w:hAnsi="Times New Roman" w:cs="Times New Roman"/>
        </w:rPr>
        <w:t>Trivium</w:t>
      </w:r>
      <w:bookmarkEnd w:id="40"/>
      <w:proofErr w:type="spellEnd"/>
    </w:p>
    <w:p w14:paraId="3C74E27B" w14:textId="77A004F3" w:rsidR="00905883" w:rsidRDefault="00905883" w:rsidP="00905883">
      <w:r>
        <w:tab/>
      </w:r>
    </w:p>
    <w:p w14:paraId="50EAC71A" w14:textId="174A6351" w:rsidR="00905883" w:rsidRDefault="00905883" w:rsidP="00041AC3">
      <w:pPr>
        <w:spacing w:line="360" w:lineRule="auto"/>
        <w:jc w:val="both"/>
        <w:rPr>
          <w:rFonts w:ascii="Times New Roman" w:hAnsi="Times New Roman" w:cs="Times New Roman"/>
        </w:rPr>
      </w:pPr>
      <w:r>
        <w:tab/>
      </w:r>
      <w:r w:rsidRPr="00905883">
        <w:rPr>
          <w:rFonts w:ascii="Times New Roman" w:hAnsi="Times New Roman" w:cs="Times New Roman"/>
        </w:rPr>
        <w:t>Algori</w:t>
      </w:r>
      <w:r>
        <w:rPr>
          <w:rFonts w:ascii="Times New Roman" w:hAnsi="Times New Roman" w:cs="Times New Roman"/>
        </w:rPr>
        <w:t xml:space="preserve">tmo de cifrado en flujo síncrono diseñado por </w:t>
      </w:r>
      <w:proofErr w:type="spellStart"/>
      <w:r>
        <w:rPr>
          <w:rFonts w:ascii="Times New Roman" w:hAnsi="Times New Roman" w:cs="Times New Roman"/>
        </w:rPr>
        <w:t>Christophe</w:t>
      </w:r>
      <w:proofErr w:type="spellEnd"/>
      <w:r>
        <w:rPr>
          <w:rFonts w:ascii="Times New Roman" w:hAnsi="Times New Roman" w:cs="Times New Roman"/>
        </w:rPr>
        <w:t xml:space="preserve"> De </w:t>
      </w:r>
      <w:proofErr w:type="spellStart"/>
      <w:r>
        <w:rPr>
          <w:rFonts w:ascii="Times New Roman" w:hAnsi="Times New Roman" w:cs="Times New Roman"/>
        </w:rPr>
        <w:t>Cannière</w:t>
      </w:r>
      <w:proofErr w:type="spellEnd"/>
      <w:r>
        <w:rPr>
          <w:rFonts w:ascii="Times New Roman" w:hAnsi="Times New Roman" w:cs="Times New Roman"/>
        </w:rPr>
        <w:t xml:space="preserve"> y Bart </w:t>
      </w:r>
      <w:proofErr w:type="spellStart"/>
      <w:r>
        <w:rPr>
          <w:rFonts w:ascii="Times New Roman" w:hAnsi="Times New Roman" w:cs="Times New Roman"/>
        </w:rPr>
        <w:t>Preneel</w:t>
      </w:r>
      <w:proofErr w:type="spellEnd"/>
      <w:r>
        <w:rPr>
          <w:rFonts w:ascii="Times New Roman" w:hAnsi="Times New Roman" w:cs="Times New Roman"/>
        </w:rPr>
        <w:t>.</w:t>
      </w:r>
    </w:p>
    <w:p w14:paraId="1BD0DA0B" w14:textId="2C9F25EB" w:rsidR="00905883" w:rsidRDefault="00905883"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Fue subido a </w:t>
      </w:r>
      <w:proofErr w:type="spellStart"/>
      <w:r>
        <w:rPr>
          <w:rFonts w:ascii="Times New Roman" w:hAnsi="Times New Roman" w:cs="Times New Roman"/>
        </w:rPr>
        <w:t>eSTREAM</w:t>
      </w:r>
      <w:proofErr w:type="spellEnd"/>
      <w:r>
        <w:rPr>
          <w:rFonts w:ascii="Times New Roman" w:hAnsi="Times New Roman" w:cs="Times New Roman"/>
        </w:rPr>
        <w:t xml:space="preserve"> y a pesar de no estar patentando, ha sido incluido en el standard internacional </w:t>
      </w:r>
      <w:r w:rsidRPr="00905883">
        <w:rPr>
          <w:rFonts w:ascii="Times New Roman" w:hAnsi="Times New Roman" w:cs="Times New Roman"/>
          <w:color w:val="202122"/>
          <w:shd w:val="clear" w:color="auto" w:fill="FFFFFF"/>
        </w:rPr>
        <w:t>ISO/IEC 29192-3</w:t>
      </w:r>
      <w:r>
        <w:rPr>
          <w:rFonts w:ascii="Times New Roman" w:hAnsi="Times New Roman" w:cs="Times New Roman"/>
          <w:color w:val="202122"/>
          <w:shd w:val="clear" w:color="auto" w:fill="FFFFFF"/>
        </w:rPr>
        <w:t>.</w:t>
      </w:r>
    </w:p>
    <w:p w14:paraId="707E7A1D" w14:textId="2AA63F81" w:rsidR="00905883" w:rsidRDefault="00905883"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Posee un estado interno de 288 bits que consiste en 3 registros de desplazamiento de longitud variable.</w:t>
      </w:r>
      <w:r w:rsidR="00DF1122">
        <w:rPr>
          <w:rFonts w:ascii="Times New Roman" w:hAnsi="Times New Roman" w:cs="Times New Roman"/>
          <w:color w:val="202122"/>
          <w:shd w:val="clear" w:color="auto" w:fill="FFFFFF"/>
        </w:rPr>
        <w:t xml:space="preserve"> [1</w:t>
      </w:r>
      <w:r w:rsidR="00D3725C">
        <w:rPr>
          <w:rFonts w:ascii="Times New Roman" w:hAnsi="Times New Roman" w:cs="Times New Roman"/>
          <w:color w:val="202122"/>
          <w:shd w:val="clear" w:color="auto" w:fill="FFFFFF"/>
        </w:rPr>
        <w:t>4</w:t>
      </w:r>
      <w:r w:rsidR="00DF1122">
        <w:rPr>
          <w:rFonts w:ascii="Times New Roman" w:hAnsi="Times New Roman" w:cs="Times New Roman"/>
          <w:color w:val="202122"/>
          <w:shd w:val="clear" w:color="auto" w:fill="FFFFFF"/>
        </w:rPr>
        <w:t>]</w:t>
      </w:r>
    </w:p>
    <w:p w14:paraId="0BF82B93" w14:textId="77777777" w:rsidR="00905883" w:rsidRDefault="00905883" w:rsidP="00905883">
      <w:pPr>
        <w:rPr>
          <w:rFonts w:ascii="Times New Roman" w:hAnsi="Times New Roman" w:cs="Times New Roman"/>
          <w:color w:val="202122"/>
          <w:shd w:val="clear" w:color="auto" w:fill="FFFFFF"/>
        </w:rPr>
      </w:pPr>
    </w:p>
    <w:p w14:paraId="3AB3F3A0" w14:textId="77777777" w:rsidR="00905883" w:rsidRDefault="00905883" w:rsidP="00905883">
      <w:pPr>
        <w:keepNext/>
      </w:pPr>
      <w:r>
        <w:rPr>
          <w:noProof/>
        </w:rPr>
        <w:lastRenderedPageBreak/>
        <w:drawing>
          <wp:inline distT="0" distB="0" distL="0" distR="0" wp14:anchorId="586081BF" wp14:editId="4E1865F6">
            <wp:extent cx="3257550" cy="3432609"/>
            <wp:effectExtent l="0" t="0" r="0" b="0"/>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3809" cy="3439205"/>
                    </a:xfrm>
                    <a:prstGeom prst="rect">
                      <a:avLst/>
                    </a:prstGeom>
                    <a:noFill/>
                    <a:ln>
                      <a:noFill/>
                    </a:ln>
                  </pic:spPr>
                </pic:pic>
              </a:graphicData>
            </a:graphic>
          </wp:inline>
        </w:drawing>
      </w:r>
    </w:p>
    <w:p w14:paraId="76B70BBA" w14:textId="7A4A21C0" w:rsidR="00905883" w:rsidRDefault="00E33478" w:rsidP="00905883">
      <w:pPr>
        <w:pStyle w:val="Descripcin"/>
      </w:pPr>
      <w:r>
        <w:t>Figura 12</w:t>
      </w:r>
      <w:r w:rsidR="00905883">
        <w:t xml:space="preserve">. Esquema de </w:t>
      </w:r>
      <w:proofErr w:type="spellStart"/>
      <w:r w:rsidR="00905883">
        <w:t>Trivium</w:t>
      </w:r>
      <w:proofErr w:type="spellEnd"/>
    </w:p>
    <w:p w14:paraId="13D0C894" w14:textId="77777777" w:rsidR="00455792" w:rsidRPr="00455792" w:rsidRDefault="00455792" w:rsidP="006F702F">
      <w:pPr>
        <w:pStyle w:val="Ttulo3"/>
      </w:pPr>
    </w:p>
    <w:p w14:paraId="17D234C3" w14:textId="7AC3B965" w:rsidR="00515F08" w:rsidRDefault="002E00CE" w:rsidP="006F702F">
      <w:pPr>
        <w:pStyle w:val="Ttulo3"/>
        <w:rPr>
          <w:rFonts w:ascii="Times New Roman" w:hAnsi="Times New Roman" w:cs="Times New Roman"/>
        </w:rPr>
      </w:pPr>
      <w:bookmarkStart w:id="41" w:name="_Toc109495936"/>
      <w:r>
        <w:rPr>
          <w:rFonts w:ascii="Times New Roman" w:hAnsi="Times New Roman" w:cs="Times New Roman"/>
        </w:rPr>
        <w:t>4</w:t>
      </w:r>
      <w:r w:rsidR="00A84B7C">
        <w:rPr>
          <w:rFonts w:ascii="Times New Roman" w:hAnsi="Times New Roman" w:cs="Times New Roman"/>
        </w:rPr>
        <w:t xml:space="preserve">.3.3 </w:t>
      </w:r>
      <w:r w:rsidR="00455792">
        <w:rPr>
          <w:rFonts w:ascii="Times New Roman" w:hAnsi="Times New Roman" w:cs="Times New Roman"/>
        </w:rPr>
        <w:t>MICKEY</w:t>
      </w:r>
      <w:bookmarkEnd w:id="41"/>
    </w:p>
    <w:p w14:paraId="6B96B77C" w14:textId="100A058A" w:rsidR="00455792" w:rsidRDefault="00455792" w:rsidP="00455792"/>
    <w:p w14:paraId="6B832B6A" w14:textId="53CE3254" w:rsidR="00455792" w:rsidRDefault="00455792" w:rsidP="00041AC3">
      <w:pPr>
        <w:spacing w:line="360" w:lineRule="auto"/>
        <w:jc w:val="both"/>
        <w:rPr>
          <w:rFonts w:ascii="Times New Roman" w:hAnsi="Times New Roman" w:cs="Times New Roman"/>
        </w:rPr>
      </w:pPr>
      <w:r>
        <w:tab/>
      </w:r>
      <w:r w:rsidR="006F0B68">
        <w:rPr>
          <w:rFonts w:ascii="Times New Roman" w:hAnsi="Times New Roman" w:cs="Times New Roman"/>
        </w:rPr>
        <w:t>El cifrado</w:t>
      </w:r>
      <w:r w:rsidR="006F0B68" w:rsidRPr="006F0B68">
        <w:rPr>
          <w:rFonts w:ascii="Times New Roman" w:hAnsi="Times New Roman" w:cs="Times New Roman"/>
        </w:rPr>
        <w:t> </w:t>
      </w:r>
      <w:r w:rsidR="006F0B68" w:rsidRPr="006F0B68">
        <w:rPr>
          <w:rFonts w:ascii="Times New Roman" w:hAnsi="Times New Roman" w:cs="Times New Roman"/>
          <w:b/>
          <w:bCs/>
        </w:rPr>
        <w:t xml:space="preserve">Mutual Irregular </w:t>
      </w:r>
      <w:proofErr w:type="spellStart"/>
      <w:r w:rsidR="006F0B68" w:rsidRPr="006F0B68">
        <w:rPr>
          <w:rFonts w:ascii="Times New Roman" w:hAnsi="Times New Roman" w:cs="Times New Roman"/>
          <w:b/>
          <w:bCs/>
        </w:rPr>
        <w:t>Clocking</w:t>
      </w:r>
      <w:proofErr w:type="spellEnd"/>
      <w:r w:rsidR="006F0B68" w:rsidRPr="006F0B68">
        <w:rPr>
          <w:rFonts w:ascii="Times New Roman" w:hAnsi="Times New Roman" w:cs="Times New Roman"/>
          <w:b/>
          <w:bCs/>
        </w:rPr>
        <w:t xml:space="preserve"> </w:t>
      </w:r>
      <w:proofErr w:type="spellStart"/>
      <w:r w:rsidR="006F0B68" w:rsidRPr="006F0B68">
        <w:rPr>
          <w:rFonts w:ascii="Times New Roman" w:hAnsi="Times New Roman" w:cs="Times New Roman"/>
          <w:b/>
          <w:bCs/>
        </w:rPr>
        <w:t>KEYstream</w:t>
      </w:r>
      <w:proofErr w:type="spellEnd"/>
      <w:r w:rsidR="006F0B68" w:rsidRPr="006F0B68">
        <w:rPr>
          <w:rFonts w:ascii="Times New Roman" w:hAnsi="Times New Roman" w:cs="Times New Roman"/>
          <w:b/>
          <w:bCs/>
        </w:rPr>
        <w:t xml:space="preserve"> </w:t>
      </w:r>
      <w:proofErr w:type="spellStart"/>
      <w:r w:rsidR="006F0B68" w:rsidRPr="006F0B68">
        <w:rPr>
          <w:rFonts w:ascii="Times New Roman" w:hAnsi="Times New Roman" w:cs="Times New Roman"/>
          <w:b/>
          <w:bCs/>
        </w:rPr>
        <w:t>generator</w:t>
      </w:r>
      <w:proofErr w:type="spellEnd"/>
      <w:r w:rsidR="006F0B68">
        <w:rPr>
          <w:rFonts w:ascii="Times New Roman" w:hAnsi="Times New Roman" w:cs="Times New Roman"/>
          <w:b/>
          <w:bCs/>
        </w:rPr>
        <w:t xml:space="preserve"> </w:t>
      </w:r>
      <w:proofErr w:type="spellStart"/>
      <w:r w:rsidR="006F0B68">
        <w:rPr>
          <w:rFonts w:ascii="Times New Roman" w:hAnsi="Times New Roman" w:cs="Times New Roman"/>
        </w:rPr>
        <w:t>ó</w:t>
      </w:r>
      <w:proofErr w:type="spellEnd"/>
      <w:r w:rsidR="006F0B68">
        <w:rPr>
          <w:rFonts w:ascii="Times New Roman" w:hAnsi="Times New Roman" w:cs="Times New Roman"/>
        </w:rPr>
        <w:t xml:space="preserve"> Generador de </w:t>
      </w:r>
      <w:proofErr w:type="spellStart"/>
      <w:r w:rsidR="006F0B68">
        <w:rPr>
          <w:rFonts w:ascii="Times New Roman" w:hAnsi="Times New Roman" w:cs="Times New Roman"/>
        </w:rPr>
        <w:t>keystream</w:t>
      </w:r>
      <w:proofErr w:type="spellEnd"/>
      <w:r w:rsidR="006F0B68">
        <w:rPr>
          <w:rFonts w:ascii="Times New Roman" w:hAnsi="Times New Roman" w:cs="Times New Roman"/>
        </w:rPr>
        <w:t xml:space="preserve"> de irregularidad de reloj mutua en castellano, es un algoritmo de cifrado en flujo diseñado con el hardware en mente y enfocado a dispositivos con pocos recursos.</w:t>
      </w:r>
    </w:p>
    <w:p w14:paraId="4AAFDC65" w14:textId="4DD681E5" w:rsidR="006F0B68" w:rsidRDefault="006F0B68" w:rsidP="00041AC3">
      <w:pPr>
        <w:spacing w:line="360" w:lineRule="auto"/>
        <w:jc w:val="both"/>
        <w:rPr>
          <w:rFonts w:ascii="Times New Roman" w:hAnsi="Times New Roman" w:cs="Times New Roman"/>
        </w:rPr>
      </w:pPr>
      <w:r>
        <w:rPr>
          <w:rFonts w:ascii="Times New Roman" w:hAnsi="Times New Roman" w:cs="Times New Roman"/>
        </w:rPr>
        <w:tab/>
        <w:t xml:space="preserve">Es uno de los tres cifrados de hardware aceptados por </w:t>
      </w:r>
      <w:proofErr w:type="spellStart"/>
      <w:r>
        <w:rPr>
          <w:rFonts w:ascii="Times New Roman" w:hAnsi="Times New Roman" w:cs="Times New Roman"/>
        </w:rPr>
        <w:t>eSTREAM</w:t>
      </w:r>
      <w:proofErr w:type="spellEnd"/>
      <w:r>
        <w:rPr>
          <w:rFonts w:ascii="Times New Roman" w:hAnsi="Times New Roman" w:cs="Times New Roman"/>
        </w:rPr>
        <w:t xml:space="preserve"> junto a los mencionados anteriormente; </w:t>
      </w:r>
      <w:proofErr w:type="spellStart"/>
      <w:r>
        <w:rPr>
          <w:rFonts w:ascii="Times New Roman" w:hAnsi="Times New Roman" w:cs="Times New Roman"/>
        </w:rPr>
        <w:t>Grain</w:t>
      </w:r>
      <w:proofErr w:type="spellEnd"/>
      <w:r>
        <w:rPr>
          <w:rFonts w:ascii="Times New Roman" w:hAnsi="Times New Roman" w:cs="Times New Roman"/>
        </w:rPr>
        <w:t xml:space="preserve"> y </w:t>
      </w:r>
      <w:proofErr w:type="spellStart"/>
      <w:r>
        <w:rPr>
          <w:rFonts w:ascii="Times New Roman" w:hAnsi="Times New Roman" w:cs="Times New Roman"/>
        </w:rPr>
        <w:t>Trivium</w:t>
      </w:r>
      <w:proofErr w:type="spellEnd"/>
      <w:r>
        <w:rPr>
          <w:rFonts w:ascii="Times New Roman" w:hAnsi="Times New Roman" w:cs="Times New Roman"/>
        </w:rPr>
        <w:t>.</w:t>
      </w:r>
    </w:p>
    <w:p w14:paraId="39421239" w14:textId="75FF0BD6" w:rsidR="006F0B68" w:rsidRDefault="006F0B68"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Este algoritmo convierte una clave de 80 bits y un vector de inicialización con un tamaño variable, entre 0 y 80 bits, en un generador de claves con tamaño de hasta </w:t>
      </w:r>
      <w:r w:rsidRPr="006F0B68">
        <w:rPr>
          <w:rFonts w:ascii="Times New Roman" w:hAnsi="Times New Roman" w:cs="Times New Roman"/>
          <w:color w:val="202122"/>
          <w:shd w:val="clear" w:color="auto" w:fill="FFFFFF"/>
        </w:rPr>
        <w:t>2</w:t>
      </w:r>
      <w:r w:rsidRPr="006F0B68">
        <w:rPr>
          <w:rFonts w:ascii="Times New Roman" w:hAnsi="Times New Roman" w:cs="Times New Roman"/>
          <w:color w:val="202122"/>
          <w:shd w:val="clear" w:color="auto" w:fill="FFFFFF"/>
          <w:vertAlign w:val="superscript"/>
        </w:rPr>
        <w:t>40</w:t>
      </w:r>
      <w:r>
        <w:rPr>
          <w:rFonts w:ascii="Times New Roman" w:hAnsi="Times New Roman" w:cs="Times New Roman"/>
          <w:color w:val="202122"/>
          <w:shd w:val="clear" w:color="auto" w:fill="FFFFFF"/>
          <w:vertAlign w:val="superscript"/>
        </w:rPr>
        <w:t xml:space="preserve"> </w:t>
      </w:r>
      <w:r>
        <w:rPr>
          <w:rFonts w:ascii="Times New Roman" w:hAnsi="Times New Roman" w:cs="Times New Roman"/>
          <w:color w:val="202122"/>
          <w:shd w:val="clear" w:color="auto" w:fill="FFFFFF"/>
        </w:rPr>
        <w:t>bits.</w:t>
      </w:r>
      <w:r w:rsidR="00DF1122">
        <w:rPr>
          <w:rFonts w:ascii="Times New Roman" w:hAnsi="Times New Roman" w:cs="Times New Roman"/>
          <w:color w:val="202122"/>
          <w:shd w:val="clear" w:color="auto" w:fill="FFFFFF"/>
        </w:rPr>
        <w:t xml:space="preserve"> [1</w:t>
      </w:r>
      <w:r w:rsidR="00D3725C">
        <w:rPr>
          <w:rFonts w:ascii="Times New Roman" w:hAnsi="Times New Roman" w:cs="Times New Roman"/>
          <w:color w:val="202122"/>
          <w:shd w:val="clear" w:color="auto" w:fill="FFFFFF"/>
        </w:rPr>
        <w:t>5</w:t>
      </w:r>
      <w:r w:rsidR="00DF1122">
        <w:rPr>
          <w:rFonts w:ascii="Times New Roman" w:hAnsi="Times New Roman" w:cs="Times New Roman"/>
          <w:color w:val="202122"/>
          <w:shd w:val="clear" w:color="auto" w:fill="FFFFFF"/>
        </w:rPr>
        <w:t>]</w:t>
      </w:r>
    </w:p>
    <w:p w14:paraId="13289FCE" w14:textId="18876E6A" w:rsidR="006F0B68" w:rsidRDefault="006F0B68" w:rsidP="00455792">
      <w:pPr>
        <w:rPr>
          <w:rFonts w:ascii="Times New Roman" w:hAnsi="Times New Roman" w:cs="Times New Roman"/>
          <w:color w:val="202122"/>
          <w:shd w:val="clear" w:color="auto" w:fill="FFFFFF"/>
        </w:rPr>
      </w:pPr>
    </w:p>
    <w:p w14:paraId="1EA3A46A" w14:textId="09DD5327" w:rsidR="006F0B68" w:rsidRPr="006F702F" w:rsidRDefault="002E00CE" w:rsidP="006F702F">
      <w:pPr>
        <w:pStyle w:val="Ttulo2"/>
        <w:rPr>
          <w:rFonts w:ascii="Times New Roman" w:hAnsi="Times New Roman" w:cs="Times New Roman"/>
        </w:rPr>
      </w:pPr>
      <w:bookmarkStart w:id="42" w:name="_Toc109495937"/>
      <w:r>
        <w:rPr>
          <w:rFonts w:ascii="Times New Roman" w:hAnsi="Times New Roman" w:cs="Times New Roman"/>
        </w:rPr>
        <w:t>4</w:t>
      </w:r>
      <w:r w:rsidR="00A84B7C" w:rsidRPr="006F702F">
        <w:rPr>
          <w:rFonts w:ascii="Times New Roman" w:hAnsi="Times New Roman" w:cs="Times New Roman"/>
        </w:rPr>
        <w:t xml:space="preserve">.4 </w:t>
      </w:r>
      <w:r w:rsidR="006F0B68" w:rsidRPr="006F702F">
        <w:rPr>
          <w:rFonts w:ascii="Times New Roman" w:hAnsi="Times New Roman" w:cs="Times New Roman"/>
        </w:rPr>
        <w:t>Cifrado</w:t>
      </w:r>
      <w:r w:rsidR="009013F2" w:rsidRPr="006F702F">
        <w:rPr>
          <w:rFonts w:ascii="Times New Roman" w:hAnsi="Times New Roman" w:cs="Times New Roman"/>
        </w:rPr>
        <w:t>s MAC</w:t>
      </w:r>
      <w:bookmarkEnd w:id="42"/>
    </w:p>
    <w:p w14:paraId="77027A8E" w14:textId="35249239" w:rsidR="009013F2" w:rsidRDefault="009013F2" w:rsidP="009013F2"/>
    <w:p w14:paraId="570A5944" w14:textId="37B9CA04" w:rsidR="009013F2" w:rsidRDefault="009013F2" w:rsidP="00041AC3">
      <w:pPr>
        <w:spacing w:line="360" w:lineRule="auto"/>
        <w:jc w:val="both"/>
        <w:rPr>
          <w:rFonts w:ascii="Times New Roman" w:hAnsi="Times New Roman" w:cs="Times New Roman"/>
        </w:rPr>
      </w:pPr>
      <w:r>
        <w:tab/>
      </w:r>
      <w:r w:rsidR="00FB1935">
        <w:rPr>
          <w:rFonts w:ascii="Times New Roman" w:hAnsi="Times New Roman" w:cs="Times New Roman"/>
        </w:rPr>
        <w:t>Los cifrados MAC son aquellos que se encargan de cifrar los códigos de autenticación de mensaje o MAC por sus siglas en inglés.</w:t>
      </w:r>
    </w:p>
    <w:p w14:paraId="6D87D2F8" w14:textId="2B9E24DF" w:rsidR="00FB1935" w:rsidRDefault="00FB1935" w:rsidP="00041AC3">
      <w:pPr>
        <w:spacing w:line="360" w:lineRule="auto"/>
        <w:jc w:val="both"/>
        <w:rPr>
          <w:rFonts w:ascii="Times New Roman" w:hAnsi="Times New Roman" w:cs="Times New Roman"/>
        </w:rPr>
      </w:pPr>
      <w:r>
        <w:rPr>
          <w:rFonts w:ascii="Times New Roman" w:hAnsi="Times New Roman" w:cs="Times New Roman"/>
        </w:rPr>
        <w:tab/>
        <w:t>Estos valores se crean a partir de una función hash con clave secreta K, que debe ser criptográficamente segura para poder resistir ante ataques.</w:t>
      </w:r>
    </w:p>
    <w:p w14:paraId="6CF95A46" w14:textId="7EEB23BF" w:rsidR="00FB1935" w:rsidRDefault="00FB1935" w:rsidP="00041AC3">
      <w:pPr>
        <w:spacing w:line="360" w:lineRule="auto"/>
        <w:jc w:val="both"/>
        <w:rPr>
          <w:rFonts w:ascii="Times New Roman" w:hAnsi="Times New Roman" w:cs="Times New Roman"/>
        </w:rPr>
      </w:pPr>
      <w:r>
        <w:rPr>
          <w:rFonts w:ascii="Times New Roman" w:hAnsi="Times New Roman" w:cs="Times New Roman"/>
        </w:rPr>
        <w:lastRenderedPageBreak/>
        <w:tab/>
        <w:t>Esta clave secreta solo es conocida por el emisor y el receptor, por lo que, con ella, el receptor puede recalcular el hash del mensaje y comprobar que cumple el principio de no repudio y que la información contenida en este no ha sido alterada.</w:t>
      </w:r>
    </w:p>
    <w:p w14:paraId="132C07C4" w14:textId="7896E484" w:rsidR="00FB1935" w:rsidRDefault="00FB1935" w:rsidP="00041AC3">
      <w:pPr>
        <w:spacing w:line="360" w:lineRule="auto"/>
        <w:jc w:val="both"/>
        <w:rPr>
          <w:rFonts w:ascii="Times New Roman" w:hAnsi="Times New Roman" w:cs="Times New Roman"/>
        </w:rPr>
      </w:pPr>
      <w:r>
        <w:rPr>
          <w:rFonts w:ascii="Times New Roman" w:hAnsi="Times New Roman" w:cs="Times New Roman"/>
        </w:rPr>
        <w:tab/>
        <w:t>Dentro de este tipo de funciones, actualmente podemos distinguir tres categorías para clasificarlas:</w:t>
      </w:r>
    </w:p>
    <w:p w14:paraId="4FC98AFF" w14:textId="01E6455D" w:rsidR="00FB1935" w:rsidRDefault="00FB1935" w:rsidP="00041AC3">
      <w:pPr>
        <w:spacing w:line="360" w:lineRule="auto"/>
        <w:jc w:val="both"/>
        <w:rPr>
          <w:rFonts w:ascii="Times New Roman" w:hAnsi="Times New Roman" w:cs="Times New Roman"/>
        </w:rPr>
      </w:pPr>
    </w:p>
    <w:p w14:paraId="79FFA366" w14:textId="0B452609" w:rsidR="00FB1935" w:rsidRDefault="00FB1935" w:rsidP="00041AC3">
      <w:pPr>
        <w:pStyle w:val="Prrafodelista"/>
        <w:numPr>
          <w:ilvl w:val="0"/>
          <w:numId w:val="9"/>
        </w:numPr>
        <w:spacing w:line="360" w:lineRule="auto"/>
        <w:jc w:val="both"/>
        <w:rPr>
          <w:rFonts w:ascii="Times New Roman" w:hAnsi="Times New Roman" w:cs="Times New Roman"/>
        </w:rPr>
      </w:pPr>
      <w:r w:rsidRPr="00F1384B">
        <w:rPr>
          <w:rFonts w:ascii="Times New Roman" w:hAnsi="Times New Roman" w:cs="Times New Roman"/>
          <w:b/>
          <w:bCs/>
        </w:rPr>
        <w:t>CBC-MAC</w:t>
      </w:r>
      <w:r>
        <w:rPr>
          <w:rFonts w:ascii="Times New Roman" w:hAnsi="Times New Roman" w:cs="Times New Roman"/>
        </w:rPr>
        <w:t xml:space="preserve">: </w:t>
      </w:r>
      <w:r w:rsidR="00F1384B">
        <w:rPr>
          <w:rFonts w:ascii="Times New Roman" w:hAnsi="Times New Roman" w:cs="Times New Roman"/>
        </w:rPr>
        <w:t>Estas funciones cifran el mensaje mediante algún algoritmo de cifrado en bloque en modo CBC (</w:t>
      </w:r>
      <w:proofErr w:type="spellStart"/>
      <w:r w:rsidR="00F1384B">
        <w:rPr>
          <w:rFonts w:ascii="Times New Roman" w:hAnsi="Times New Roman" w:cs="Times New Roman"/>
        </w:rPr>
        <w:t>Cipher</w:t>
      </w:r>
      <w:proofErr w:type="spellEnd"/>
      <w:r w:rsidR="00F1384B">
        <w:rPr>
          <w:rFonts w:ascii="Times New Roman" w:hAnsi="Times New Roman" w:cs="Times New Roman"/>
        </w:rPr>
        <w:t xml:space="preserve"> block </w:t>
      </w:r>
      <w:proofErr w:type="spellStart"/>
      <w:r w:rsidR="00F1384B">
        <w:rPr>
          <w:rFonts w:ascii="Times New Roman" w:hAnsi="Times New Roman" w:cs="Times New Roman"/>
        </w:rPr>
        <w:t>chaining</w:t>
      </w:r>
      <w:proofErr w:type="spellEnd"/>
      <w:r w:rsidR="00F1384B">
        <w:rPr>
          <w:rFonts w:ascii="Times New Roman" w:hAnsi="Times New Roman" w:cs="Times New Roman"/>
        </w:rPr>
        <w:t>). De este modo se crea una cadena de bloques en los que el cifrado de cada uno depende del resultado de cifrar el bloque anterior, haciendo que cualquier cambio en un bit cambie completamente el resultado del cifrado, impidiendo que el atacante pueda modificar el mensaje sin ser detectado.</w:t>
      </w:r>
    </w:p>
    <w:p w14:paraId="76D0CD41" w14:textId="77777777" w:rsidR="00F1384B" w:rsidRDefault="00F1384B" w:rsidP="00041AC3">
      <w:pPr>
        <w:pStyle w:val="Prrafodelista"/>
        <w:spacing w:line="360" w:lineRule="auto"/>
        <w:ind w:left="1068"/>
        <w:jc w:val="both"/>
        <w:rPr>
          <w:rFonts w:ascii="Times New Roman" w:hAnsi="Times New Roman" w:cs="Times New Roman"/>
        </w:rPr>
      </w:pPr>
    </w:p>
    <w:p w14:paraId="6FC23535" w14:textId="6F549A23" w:rsidR="00F1384B" w:rsidRDefault="00F1384B" w:rsidP="00041AC3">
      <w:pPr>
        <w:pStyle w:val="Prrafodelista"/>
        <w:numPr>
          <w:ilvl w:val="0"/>
          <w:numId w:val="9"/>
        </w:numPr>
        <w:spacing w:line="360" w:lineRule="auto"/>
        <w:jc w:val="both"/>
        <w:rPr>
          <w:rFonts w:ascii="Times New Roman" w:hAnsi="Times New Roman" w:cs="Times New Roman"/>
        </w:rPr>
      </w:pPr>
      <w:r w:rsidRPr="00F1384B">
        <w:rPr>
          <w:rFonts w:ascii="Times New Roman" w:hAnsi="Times New Roman" w:cs="Times New Roman"/>
          <w:b/>
          <w:bCs/>
        </w:rPr>
        <w:t>HMAC</w:t>
      </w:r>
      <w:r>
        <w:rPr>
          <w:rFonts w:ascii="Times New Roman" w:hAnsi="Times New Roman" w:cs="Times New Roman"/>
        </w:rPr>
        <w:t>: Siglas de “Código de autenticación de mensaje basado en hash” son aquellas funciones MAC en las que se utiliza una función hash y una clave secreta para</w:t>
      </w:r>
      <w:r w:rsidR="0045660C">
        <w:rPr>
          <w:rFonts w:ascii="Times New Roman" w:hAnsi="Times New Roman" w:cs="Times New Roman"/>
        </w:rPr>
        <w:t xml:space="preserve"> obtener como resultado un hash que permita demostrar el origen y contenido del mensaje. Se pueden construir en base a cualquier función hash, haciendo que su seguridad dependa de la función escogida, el tamaño de salida escogido para este hash y la clave privada utilizada.</w:t>
      </w:r>
    </w:p>
    <w:p w14:paraId="6B3A7815" w14:textId="77777777" w:rsidR="0045660C" w:rsidRPr="0045660C" w:rsidRDefault="0045660C" w:rsidP="00041AC3">
      <w:pPr>
        <w:pStyle w:val="Prrafodelista"/>
        <w:spacing w:line="360" w:lineRule="auto"/>
        <w:jc w:val="both"/>
        <w:rPr>
          <w:rFonts w:ascii="Times New Roman" w:hAnsi="Times New Roman" w:cs="Times New Roman"/>
        </w:rPr>
      </w:pPr>
    </w:p>
    <w:p w14:paraId="1BAA3185" w14:textId="38C3E3A5" w:rsidR="0045660C" w:rsidRDefault="0045660C" w:rsidP="00041AC3">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b/>
          <w:bCs/>
        </w:rPr>
        <w:t>UMAC</w:t>
      </w:r>
      <w:r>
        <w:rPr>
          <w:rFonts w:ascii="Times New Roman" w:hAnsi="Times New Roman" w:cs="Times New Roman"/>
        </w:rPr>
        <w:t>: Por último, tenemos los cifrados MAC basados en un hash universal. Estas funciones utilizan una función hash escogida de entre varias mediante un proceso de selección desconocido para el atacante. Acto seguido, el código vuelve a encriptarse para tratar de dificultar la identificación del cifrado utilizado. De esta forma, solo el receptor es capaz de averiguar que función se ha utilizado para realizar el hash y usarlo para comprobar la integridad y el origen del mensaje.</w:t>
      </w:r>
    </w:p>
    <w:p w14:paraId="18AB7078" w14:textId="77777777" w:rsidR="0045660C" w:rsidRPr="0045660C" w:rsidRDefault="0045660C" w:rsidP="0045660C">
      <w:pPr>
        <w:pStyle w:val="Prrafodelista"/>
        <w:rPr>
          <w:rFonts w:ascii="Times New Roman" w:hAnsi="Times New Roman" w:cs="Times New Roman"/>
        </w:rPr>
      </w:pPr>
    </w:p>
    <w:p w14:paraId="4E010862" w14:textId="60AD0CEE" w:rsidR="0045660C" w:rsidRDefault="0045660C" w:rsidP="00041AC3">
      <w:pPr>
        <w:spacing w:line="360" w:lineRule="auto"/>
        <w:ind w:firstLine="708"/>
        <w:jc w:val="both"/>
        <w:rPr>
          <w:rFonts w:ascii="Times New Roman" w:hAnsi="Times New Roman" w:cs="Times New Roman"/>
        </w:rPr>
      </w:pPr>
      <w:r>
        <w:rPr>
          <w:rFonts w:ascii="Times New Roman" w:hAnsi="Times New Roman" w:cs="Times New Roman"/>
        </w:rPr>
        <w:t xml:space="preserve">Dentro de este tipo de cifrado, vamos a tratar algunos que en los últimos años han sido bastante relacionados con el mundo de la seguridad aplicada al Internet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Things</w:t>
      </w:r>
      <w:proofErr w:type="spellEnd"/>
      <w:r>
        <w:rPr>
          <w:rFonts w:ascii="Times New Roman" w:hAnsi="Times New Roman" w:cs="Times New Roman"/>
        </w:rPr>
        <w:t>.</w:t>
      </w:r>
    </w:p>
    <w:p w14:paraId="69D5FA39" w14:textId="50ED4EE6" w:rsidR="00A04A2D" w:rsidRDefault="00A04A2D" w:rsidP="0045660C">
      <w:pPr>
        <w:rPr>
          <w:rFonts w:ascii="Times New Roman" w:hAnsi="Times New Roman" w:cs="Times New Roman"/>
        </w:rPr>
      </w:pPr>
    </w:p>
    <w:p w14:paraId="3AF8A080" w14:textId="4257E3B6" w:rsidR="00A04A2D" w:rsidRPr="006F702F" w:rsidRDefault="002E00CE" w:rsidP="006F702F">
      <w:pPr>
        <w:pStyle w:val="Ttulo3"/>
        <w:rPr>
          <w:rFonts w:ascii="Times New Roman" w:hAnsi="Times New Roman" w:cs="Times New Roman"/>
        </w:rPr>
      </w:pPr>
      <w:bookmarkStart w:id="43" w:name="_Toc109495938"/>
      <w:r>
        <w:rPr>
          <w:rFonts w:ascii="Times New Roman" w:hAnsi="Times New Roman" w:cs="Times New Roman"/>
        </w:rPr>
        <w:t>4</w:t>
      </w:r>
      <w:r w:rsidR="00A84B7C" w:rsidRPr="006F702F">
        <w:rPr>
          <w:rFonts w:ascii="Times New Roman" w:hAnsi="Times New Roman" w:cs="Times New Roman"/>
        </w:rPr>
        <w:t xml:space="preserve">.4.1 </w:t>
      </w:r>
      <w:proofErr w:type="spellStart"/>
      <w:r w:rsidR="00A04A2D" w:rsidRPr="006F702F">
        <w:rPr>
          <w:rFonts w:ascii="Times New Roman" w:hAnsi="Times New Roman" w:cs="Times New Roman"/>
        </w:rPr>
        <w:t>Chaskey</w:t>
      </w:r>
      <w:bookmarkEnd w:id="43"/>
      <w:proofErr w:type="spellEnd"/>
    </w:p>
    <w:p w14:paraId="2C2A6A5E" w14:textId="723F66BF" w:rsidR="00A86182" w:rsidRDefault="00A86182" w:rsidP="00A86182"/>
    <w:p w14:paraId="05559BFC" w14:textId="13ED0A52" w:rsidR="00A86182" w:rsidRDefault="00A86182" w:rsidP="00041AC3">
      <w:pPr>
        <w:spacing w:line="360" w:lineRule="auto"/>
        <w:jc w:val="both"/>
        <w:rPr>
          <w:rFonts w:ascii="Times New Roman" w:hAnsi="Times New Roman" w:cs="Times New Roman"/>
          <w:color w:val="333333"/>
          <w:shd w:val="clear" w:color="auto" w:fill="FFFFFF"/>
        </w:rPr>
      </w:pPr>
      <w:r>
        <w:tab/>
      </w:r>
      <w:proofErr w:type="spellStart"/>
      <w:r>
        <w:rPr>
          <w:rFonts w:ascii="Times New Roman" w:hAnsi="Times New Roman" w:cs="Times New Roman"/>
        </w:rPr>
        <w:t>Chaskey</w:t>
      </w:r>
      <w:proofErr w:type="spellEnd"/>
      <w:r>
        <w:rPr>
          <w:rFonts w:ascii="Times New Roman" w:hAnsi="Times New Roman" w:cs="Times New Roman"/>
        </w:rPr>
        <w:t xml:space="preserve"> es una función MAC basada en permutaciones diseñada por </w:t>
      </w:r>
      <w:r w:rsidRPr="00A86182">
        <w:rPr>
          <w:rFonts w:ascii="Times New Roman" w:hAnsi="Times New Roman" w:cs="Times New Roman"/>
          <w:color w:val="333333"/>
          <w:shd w:val="clear" w:color="auto" w:fill="FFFFFF"/>
        </w:rPr>
        <w:t xml:space="preserve">Nicky </w:t>
      </w:r>
      <w:proofErr w:type="spellStart"/>
      <w:r w:rsidRPr="00A86182">
        <w:rPr>
          <w:rFonts w:ascii="Times New Roman" w:hAnsi="Times New Roman" w:cs="Times New Roman"/>
          <w:color w:val="333333"/>
          <w:shd w:val="clear" w:color="auto" w:fill="FFFFFF"/>
        </w:rPr>
        <w:t>Mouha</w:t>
      </w:r>
      <w:proofErr w:type="spellEnd"/>
      <w:r w:rsidRPr="00A86182">
        <w:rPr>
          <w:rFonts w:ascii="Times New Roman" w:hAnsi="Times New Roman" w:cs="Times New Roman"/>
          <w:color w:val="333333"/>
          <w:shd w:val="clear" w:color="auto" w:fill="FFFFFF"/>
        </w:rPr>
        <w:t xml:space="preserve">, Bart </w:t>
      </w:r>
      <w:proofErr w:type="spellStart"/>
      <w:r w:rsidRPr="00A86182">
        <w:rPr>
          <w:rFonts w:ascii="Times New Roman" w:hAnsi="Times New Roman" w:cs="Times New Roman"/>
          <w:color w:val="333333"/>
          <w:shd w:val="clear" w:color="auto" w:fill="FFFFFF"/>
        </w:rPr>
        <w:t>Mennink</w:t>
      </w:r>
      <w:proofErr w:type="spellEnd"/>
      <w:r w:rsidRPr="00A86182">
        <w:rPr>
          <w:rFonts w:ascii="Times New Roman" w:hAnsi="Times New Roman" w:cs="Times New Roman"/>
          <w:color w:val="333333"/>
          <w:shd w:val="clear" w:color="auto" w:fill="FFFFFF"/>
        </w:rPr>
        <w:t xml:space="preserve">, Anthony Van </w:t>
      </w:r>
      <w:proofErr w:type="spellStart"/>
      <w:r w:rsidRPr="00A86182">
        <w:rPr>
          <w:rFonts w:ascii="Times New Roman" w:hAnsi="Times New Roman" w:cs="Times New Roman"/>
          <w:color w:val="333333"/>
          <w:shd w:val="clear" w:color="auto" w:fill="FFFFFF"/>
        </w:rPr>
        <w:t>Herrewege</w:t>
      </w:r>
      <w:proofErr w:type="spellEnd"/>
      <w:r w:rsidRPr="00A86182">
        <w:rPr>
          <w:rFonts w:ascii="Times New Roman" w:hAnsi="Times New Roman" w:cs="Times New Roman"/>
          <w:color w:val="333333"/>
          <w:shd w:val="clear" w:color="auto" w:fill="FFFFFF"/>
        </w:rPr>
        <w:t xml:space="preserve">, </w:t>
      </w:r>
      <w:proofErr w:type="spellStart"/>
      <w:r w:rsidRPr="00A86182">
        <w:rPr>
          <w:rFonts w:ascii="Times New Roman" w:hAnsi="Times New Roman" w:cs="Times New Roman"/>
          <w:color w:val="333333"/>
          <w:shd w:val="clear" w:color="auto" w:fill="FFFFFF"/>
        </w:rPr>
        <w:t>Dai</w:t>
      </w:r>
      <w:proofErr w:type="spellEnd"/>
      <w:r w:rsidRPr="00A86182">
        <w:rPr>
          <w:rFonts w:ascii="Times New Roman" w:hAnsi="Times New Roman" w:cs="Times New Roman"/>
          <w:color w:val="333333"/>
          <w:shd w:val="clear" w:color="auto" w:fill="FFFFFF"/>
        </w:rPr>
        <w:t xml:space="preserve"> Watanabe, Bart </w:t>
      </w:r>
      <w:proofErr w:type="spellStart"/>
      <w:r w:rsidRPr="00A86182">
        <w:rPr>
          <w:rFonts w:ascii="Times New Roman" w:hAnsi="Times New Roman" w:cs="Times New Roman"/>
          <w:color w:val="333333"/>
          <w:shd w:val="clear" w:color="auto" w:fill="FFFFFF"/>
        </w:rPr>
        <w:t>Preneel</w:t>
      </w:r>
      <w:proofErr w:type="spellEnd"/>
      <w:r w:rsidRPr="00A86182">
        <w:rPr>
          <w:rFonts w:ascii="Times New Roman" w:hAnsi="Times New Roman" w:cs="Times New Roman"/>
          <w:color w:val="333333"/>
          <w:shd w:val="clear" w:color="auto" w:fill="FFFFFF"/>
        </w:rPr>
        <w:t xml:space="preserve"> e Ingrid </w:t>
      </w:r>
      <w:proofErr w:type="spellStart"/>
      <w:r w:rsidRPr="00A86182">
        <w:rPr>
          <w:rFonts w:ascii="Times New Roman" w:hAnsi="Times New Roman" w:cs="Times New Roman"/>
          <w:color w:val="333333"/>
          <w:shd w:val="clear" w:color="auto" w:fill="FFFFFF"/>
        </w:rPr>
        <w:t>Verbauwhede</w:t>
      </w:r>
      <w:proofErr w:type="spellEnd"/>
      <w:r>
        <w:rPr>
          <w:rFonts w:ascii="Times New Roman" w:hAnsi="Times New Roman" w:cs="Times New Roman"/>
          <w:color w:val="333333"/>
          <w:shd w:val="clear" w:color="auto" w:fill="FFFFFF"/>
        </w:rPr>
        <w:t>.</w:t>
      </w:r>
    </w:p>
    <w:p w14:paraId="07B1A843" w14:textId="2E2F38B6" w:rsidR="00A86182" w:rsidRDefault="00A86182" w:rsidP="00041AC3">
      <w:pPr>
        <w:spacing w:line="360" w:lineRule="auto"/>
        <w:jc w:val="both"/>
        <w:rPr>
          <w:rFonts w:ascii="Times New Roman" w:hAnsi="Times New Roman" w:cs="Times New Roman"/>
        </w:rPr>
      </w:pPr>
      <w:r>
        <w:rPr>
          <w:rFonts w:ascii="Times New Roman" w:hAnsi="Times New Roman" w:cs="Times New Roman"/>
          <w:color w:val="333333"/>
          <w:shd w:val="clear" w:color="auto" w:fill="FFFFFF"/>
        </w:rPr>
        <w:lastRenderedPageBreak/>
        <w:tab/>
        <w:t>Esta función se compone de una clave de 128 bi</w:t>
      </w:r>
      <w:r w:rsidRPr="00A86182">
        <w:rPr>
          <w:rFonts w:ascii="Times New Roman" w:hAnsi="Times New Roman" w:cs="Times New Roman"/>
          <w:color w:val="333333"/>
          <w:shd w:val="clear" w:color="auto" w:fill="FFFFFF"/>
        </w:rPr>
        <w:t xml:space="preserve">ts K y, usando una permutación de 128 bits </w:t>
      </w:r>
      <w:r w:rsidRPr="00A86182">
        <w:rPr>
          <w:rFonts w:ascii="Times New Roman" w:hAnsi="Times New Roman" w:cs="Times New Roman"/>
        </w:rPr>
        <w:t>π, convierte un mensaje m en bloques de 128 bits.</w:t>
      </w:r>
    </w:p>
    <w:p w14:paraId="649F6167" w14:textId="1CC2F9AF" w:rsidR="00A86182" w:rsidRDefault="00A86182" w:rsidP="00041AC3">
      <w:pPr>
        <w:spacing w:line="360" w:lineRule="auto"/>
        <w:jc w:val="both"/>
        <w:rPr>
          <w:rFonts w:ascii="Times New Roman" w:hAnsi="Times New Roman" w:cs="Times New Roman"/>
        </w:rPr>
      </w:pPr>
      <w:r>
        <w:rPr>
          <w:rFonts w:ascii="Times New Roman" w:hAnsi="Times New Roman" w:cs="Times New Roman"/>
        </w:rPr>
        <w:tab/>
        <w:t>Estas permutaciones están basadas en ARX (</w:t>
      </w:r>
      <w:proofErr w:type="spellStart"/>
      <w:r>
        <w:rPr>
          <w:rFonts w:ascii="Times New Roman" w:hAnsi="Times New Roman" w:cs="Times New Roman"/>
        </w:rPr>
        <w:t>Addition</w:t>
      </w:r>
      <w:proofErr w:type="spellEnd"/>
      <w:r>
        <w:rPr>
          <w:rFonts w:ascii="Times New Roman" w:hAnsi="Times New Roman" w:cs="Times New Roman"/>
        </w:rPr>
        <w:t>-</w:t>
      </w:r>
      <w:proofErr w:type="spellStart"/>
      <w:r>
        <w:rPr>
          <w:rFonts w:ascii="Times New Roman" w:hAnsi="Times New Roman" w:cs="Times New Roman"/>
        </w:rPr>
        <w:t>Rotation</w:t>
      </w:r>
      <w:proofErr w:type="spellEnd"/>
      <w:r>
        <w:rPr>
          <w:rFonts w:ascii="Times New Roman" w:hAnsi="Times New Roman" w:cs="Times New Roman"/>
        </w:rPr>
        <w:t>-XOR).</w:t>
      </w:r>
    </w:p>
    <w:p w14:paraId="7EF16D10" w14:textId="0B39611A" w:rsidR="00A86182" w:rsidRDefault="00A86182" w:rsidP="00041AC3">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Chaskey</w:t>
      </w:r>
      <w:proofErr w:type="spellEnd"/>
      <w:r>
        <w:rPr>
          <w:rFonts w:ascii="Times New Roman" w:hAnsi="Times New Roman" w:cs="Times New Roman"/>
        </w:rPr>
        <w:t xml:space="preserve"> está diseñado para microcontroladores de 32 bits, es implementable entre distintas plataformas y es resistente a ataques de temporización.</w:t>
      </w:r>
    </w:p>
    <w:p w14:paraId="334EE462" w14:textId="51DC356B" w:rsidR="006A0DDD" w:rsidRDefault="006A0DDD" w:rsidP="00041AC3">
      <w:pPr>
        <w:spacing w:line="360" w:lineRule="auto"/>
        <w:jc w:val="both"/>
        <w:rPr>
          <w:rFonts w:ascii="Times New Roman" w:hAnsi="Times New Roman" w:cs="Times New Roman"/>
        </w:rPr>
      </w:pPr>
      <w:r>
        <w:rPr>
          <w:rFonts w:ascii="Times New Roman" w:hAnsi="Times New Roman" w:cs="Times New Roman"/>
        </w:rPr>
        <w:tab/>
        <w:t xml:space="preserve">Además de todo esto, </w:t>
      </w:r>
      <w:proofErr w:type="spellStart"/>
      <w:r>
        <w:rPr>
          <w:rFonts w:ascii="Times New Roman" w:hAnsi="Times New Roman" w:cs="Times New Roman"/>
        </w:rPr>
        <w:t>Chaskey</w:t>
      </w:r>
      <w:proofErr w:type="spellEnd"/>
      <w:r>
        <w:rPr>
          <w:rFonts w:ascii="Times New Roman" w:hAnsi="Times New Roman" w:cs="Times New Roman"/>
        </w:rPr>
        <w:t xml:space="preserve"> no está patentado, lo que permite su uso de forma gratuita.</w:t>
      </w:r>
      <w:r w:rsidR="00DF1122">
        <w:rPr>
          <w:rFonts w:ascii="Times New Roman" w:hAnsi="Times New Roman" w:cs="Times New Roman"/>
        </w:rPr>
        <w:t xml:space="preserve"> [1</w:t>
      </w:r>
      <w:r w:rsidR="00D3725C">
        <w:rPr>
          <w:rFonts w:ascii="Times New Roman" w:hAnsi="Times New Roman" w:cs="Times New Roman"/>
        </w:rPr>
        <w:t>6</w:t>
      </w:r>
      <w:r w:rsidR="00DF1122">
        <w:rPr>
          <w:rFonts w:ascii="Times New Roman" w:hAnsi="Times New Roman" w:cs="Times New Roman"/>
        </w:rPr>
        <w:t>]</w:t>
      </w:r>
    </w:p>
    <w:p w14:paraId="32584956" w14:textId="000245AF" w:rsidR="006A0DDD" w:rsidRDefault="006A0DDD" w:rsidP="00A86182">
      <w:pPr>
        <w:rPr>
          <w:rFonts w:ascii="Times New Roman" w:hAnsi="Times New Roman" w:cs="Times New Roman"/>
        </w:rPr>
      </w:pPr>
    </w:p>
    <w:p w14:paraId="7237EB17" w14:textId="42397AB9" w:rsidR="006A0DDD" w:rsidRPr="006F702F" w:rsidRDefault="002E00CE" w:rsidP="006F702F">
      <w:pPr>
        <w:pStyle w:val="Ttulo3"/>
        <w:rPr>
          <w:rFonts w:ascii="Times New Roman" w:hAnsi="Times New Roman" w:cs="Times New Roman"/>
        </w:rPr>
      </w:pPr>
      <w:bookmarkStart w:id="44" w:name="_Toc109495939"/>
      <w:r>
        <w:rPr>
          <w:rFonts w:ascii="Times New Roman" w:hAnsi="Times New Roman" w:cs="Times New Roman"/>
        </w:rPr>
        <w:t>4</w:t>
      </w:r>
      <w:r w:rsidR="00A84B7C" w:rsidRPr="006F702F">
        <w:rPr>
          <w:rFonts w:ascii="Times New Roman" w:hAnsi="Times New Roman" w:cs="Times New Roman"/>
        </w:rPr>
        <w:t xml:space="preserve">.4.2 </w:t>
      </w:r>
      <w:proofErr w:type="spellStart"/>
      <w:r w:rsidR="001D6644" w:rsidRPr="006F702F">
        <w:rPr>
          <w:rFonts w:ascii="Times New Roman" w:hAnsi="Times New Roman" w:cs="Times New Roman"/>
        </w:rPr>
        <w:t>LightMAC</w:t>
      </w:r>
      <w:bookmarkEnd w:id="44"/>
      <w:proofErr w:type="spellEnd"/>
    </w:p>
    <w:p w14:paraId="70FEDD8D" w14:textId="7C8666C0" w:rsidR="001D6644" w:rsidRDefault="001D6644" w:rsidP="001D6644"/>
    <w:p w14:paraId="4B20CFC2" w14:textId="73C9601B" w:rsidR="001D6644" w:rsidRDefault="001D6644" w:rsidP="00041AC3">
      <w:pPr>
        <w:spacing w:line="360" w:lineRule="auto"/>
        <w:jc w:val="both"/>
        <w:rPr>
          <w:rFonts w:ascii="Times New Roman" w:hAnsi="Times New Roman" w:cs="Times New Roman"/>
        </w:rPr>
      </w:pPr>
      <w:r>
        <w:tab/>
      </w:r>
      <w:proofErr w:type="spellStart"/>
      <w:r>
        <w:rPr>
          <w:rFonts w:ascii="Times New Roman" w:hAnsi="Times New Roman" w:cs="Times New Roman"/>
        </w:rPr>
        <w:t>LightMAC</w:t>
      </w:r>
      <w:proofErr w:type="spellEnd"/>
      <w:r>
        <w:rPr>
          <w:rFonts w:ascii="Times New Roman" w:hAnsi="Times New Roman" w:cs="Times New Roman"/>
        </w:rPr>
        <w:t xml:space="preserve"> es una función MAC diseñada por </w:t>
      </w:r>
      <w:proofErr w:type="spellStart"/>
      <w:r w:rsidRPr="001D6644">
        <w:rPr>
          <w:rFonts w:ascii="Times New Roman" w:hAnsi="Times New Roman" w:cs="Times New Roman"/>
        </w:rPr>
        <w:t>Atul</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Luykx</w:t>
      </w:r>
      <w:proofErr w:type="spellEnd"/>
      <w:r w:rsidRPr="001D6644">
        <w:rPr>
          <w:rFonts w:ascii="Times New Roman" w:hAnsi="Times New Roman" w:cs="Times New Roman"/>
        </w:rPr>
        <w:t xml:space="preserve">, Bart </w:t>
      </w:r>
      <w:proofErr w:type="spellStart"/>
      <w:r w:rsidRPr="001D6644">
        <w:rPr>
          <w:rFonts w:ascii="Times New Roman" w:hAnsi="Times New Roman" w:cs="Times New Roman"/>
        </w:rPr>
        <w:t>Preneel</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Elmar</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Tischhauser</w:t>
      </w:r>
      <w:proofErr w:type="spellEnd"/>
      <w:r>
        <w:rPr>
          <w:rFonts w:ascii="Times New Roman" w:hAnsi="Times New Roman" w:cs="Times New Roman"/>
        </w:rPr>
        <w:t xml:space="preserve"> y</w:t>
      </w:r>
      <w:r w:rsidRPr="001D6644">
        <w:rPr>
          <w:rFonts w:ascii="Times New Roman" w:hAnsi="Times New Roman" w:cs="Times New Roman"/>
        </w:rPr>
        <w:t xml:space="preserve"> Kan </w:t>
      </w:r>
      <w:proofErr w:type="spellStart"/>
      <w:r w:rsidRPr="001D6644">
        <w:rPr>
          <w:rFonts w:ascii="Times New Roman" w:hAnsi="Times New Roman" w:cs="Times New Roman"/>
        </w:rPr>
        <w:t>Yasuda</w:t>
      </w:r>
      <w:proofErr w:type="spellEnd"/>
      <w:r>
        <w:rPr>
          <w:rFonts w:ascii="Times New Roman" w:hAnsi="Times New Roman" w:cs="Times New Roman"/>
        </w:rPr>
        <w:t>, publicada en 2016.</w:t>
      </w:r>
    </w:p>
    <w:p w14:paraId="0F78D490" w14:textId="7C5BDD20" w:rsidR="001D6644" w:rsidRDefault="001D6644" w:rsidP="00041AC3">
      <w:pPr>
        <w:spacing w:line="360" w:lineRule="auto"/>
        <w:jc w:val="both"/>
        <w:rPr>
          <w:rFonts w:ascii="Times New Roman" w:hAnsi="Times New Roman" w:cs="Times New Roman"/>
        </w:rPr>
      </w:pPr>
      <w:r>
        <w:rPr>
          <w:rFonts w:ascii="Times New Roman" w:hAnsi="Times New Roman" w:cs="Times New Roman"/>
        </w:rPr>
        <w:tab/>
        <w:t>Dentro de las funciones MAC la podríamos englobar dentro de las CBCMAC, ya que se basa en bloques de cifrado.</w:t>
      </w:r>
    </w:p>
    <w:p w14:paraId="6B3F149A" w14:textId="681A7393" w:rsidR="00A647DC" w:rsidRDefault="00A647DC" w:rsidP="00041AC3">
      <w:pPr>
        <w:spacing w:line="360" w:lineRule="auto"/>
        <w:jc w:val="both"/>
        <w:rPr>
          <w:rFonts w:ascii="Times New Roman" w:hAnsi="Times New Roman" w:cs="Times New Roman"/>
        </w:rPr>
      </w:pPr>
      <w:r>
        <w:rPr>
          <w:rFonts w:ascii="Times New Roman" w:hAnsi="Times New Roman" w:cs="Times New Roman"/>
        </w:rPr>
        <w:tab/>
        <w:t xml:space="preserve">Esta función permite usar PRESENT o SPECK como cifradores, por lo que su uso en dispositivos </w:t>
      </w:r>
      <w:proofErr w:type="spellStart"/>
      <w:r>
        <w:rPr>
          <w:rFonts w:ascii="Times New Roman" w:hAnsi="Times New Roman" w:cs="Times New Roman"/>
        </w:rPr>
        <w:t>IoT</w:t>
      </w:r>
      <w:proofErr w:type="spellEnd"/>
      <w:r>
        <w:rPr>
          <w:rFonts w:ascii="Times New Roman" w:hAnsi="Times New Roman" w:cs="Times New Roman"/>
        </w:rPr>
        <w:t xml:space="preserve"> está demostrado como viable y eficiente.</w:t>
      </w:r>
      <w:r w:rsidR="00DF1122">
        <w:rPr>
          <w:rFonts w:ascii="Times New Roman" w:hAnsi="Times New Roman" w:cs="Times New Roman"/>
        </w:rPr>
        <w:t xml:space="preserve"> [1</w:t>
      </w:r>
      <w:r w:rsidR="00772629">
        <w:rPr>
          <w:rFonts w:ascii="Times New Roman" w:hAnsi="Times New Roman" w:cs="Times New Roman"/>
        </w:rPr>
        <w:t>7</w:t>
      </w:r>
      <w:r w:rsidR="00DF1122">
        <w:rPr>
          <w:rFonts w:ascii="Times New Roman" w:hAnsi="Times New Roman" w:cs="Times New Roman"/>
        </w:rPr>
        <w:t>]</w:t>
      </w:r>
    </w:p>
    <w:p w14:paraId="25322136" w14:textId="0F30DE93" w:rsidR="00A647DC" w:rsidRDefault="00A647DC" w:rsidP="001D6644">
      <w:pPr>
        <w:rPr>
          <w:rFonts w:ascii="Times New Roman" w:hAnsi="Times New Roman" w:cs="Times New Roman"/>
        </w:rPr>
      </w:pPr>
    </w:p>
    <w:p w14:paraId="0D6FF5F4" w14:textId="77777777" w:rsidR="00A647DC" w:rsidRDefault="00A647DC" w:rsidP="00A647DC">
      <w:pPr>
        <w:keepNext/>
      </w:pPr>
      <w:r w:rsidRPr="00A647DC">
        <w:rPr>
          <w:rFonts w:ascii="Times New Roman" w:hAnsi="Times New Roman" w:cs="Times New Roman"/>
          <w:noProof/>
        </w:rPr>
        <w:drawing>
          <wp:inline distT="0" distB="0" distL="0" distR="0" wp14:anchorId="274899F0" wp14:editId="4239167B">
            <wp:extent cx="3295650" cy="2159000"/>
            <wp:effectExtent l="0" t="0" r="0" b="0"/>
            <wp:docPr id="7" name="Imagen 7" descr="\begin{array}{l}  \\\hline   \textbf{Algorithm 1: }\text{LightMAC} _{K_1,K_2}(M)  \\\hline  \quad\textbf{Input: } K_1, K_2\in \{0, 1\}^k,\: M\in \{0,1\}^{\leq 2^s(n-s)}\\  \quad\textbf{Output: } T\in\{0, 1\}^t\\  \textbf{\scriptsize{1}}\;\; V\leftarrow 0^n\in\{0, 1\}^n\\  \textbf{\scriptsize{2}}\;\; M[1]M[2]\cdots M[\ell]\xleftarrow{n-s}M\\  \textbf{\scriptsize{3}}\;\; \textbf{for } i = 1\textbf{ to } \ell - 1\textbf{ do}\\  \textbf{\scriptsize{4}}\;\; \mid V\leftarrow V\oplus E_{K_1}(i_s M[i])\\  \textbf{\scriptsize{5}}\;\; \textbf{end}\\  \textbf{\scriptsize{6}}\;\; V\leftarrow V\oplus (M[\ell]10^\ast)\\  \textbf{\scriptsize{7}}\;\; T\leftarrow \lfloor E_{K_2}(V)\rfloor_t\\  \textbf{\scriptsize{8}}\;\; \textbf{return } T    \\\hline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gin{array}{l}  \\\hline   \textbf{Algorithm 1: }\text{LightMAC} _{K_1,K_2}(M)  \\\hline  \quad\textbf{Input: } K_1, K_2\in \{0, 1\}^k,\: M\in \{0,1\}^{\leq 2^s(n-s)}\\  \quad\textbf{Output: } T\in\{0, 1\}^t\\  \textbf{\scriptsize{1}}\;\; V\leftarrow 0^n\in\{0, 1\}^n\\  \textbf{\scriptsize{2}}\;\; M[1]M[2]\cdots M[\ell]\xleftarrow{n-s}M\\  \textbf{\scriptsize{3}}\;\; \textbf{for } i = 1\textbf{ to } \ell - 1\textbf{ do}\\  \textbf{\scriptsize{4}}\;\; \mid V\leftarrow V\oplus E_{K_1}(i_s M[i])\\  \textbf{\scriptsize{5}}\;\; \textbf{end}\\  \textbf{\scriptsize{6}}\;\; V\leftarrow V\oplus (M[\ell]10^\ast)\\  \textbf{\scriptsize{7}}\;\; T\leftarrow \lfloor E_{K_2}(V)\rfloor_t\\  \textbf{\scriptsize{8}}\;\; \textbf{return } T    \\\hline  \end{arra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650" cy="2159000"/>
                    </a:xfrm>
                    <a:prstGeom prst="rect">
                      <a:avLst/>
                    </a:prstGeom>
                    <a:noFill/>
                    <a:ln>
                      <a:noFill/>
                    </a:ln>
                  </pic:spPr>
                </pic:pic>
              </a:graphicData>
            </a:graphic>
          </wp:inline>
        </w:drawing>
      </w:r>
    </w:p>
    <w:p w14:paraId="60D76B97" w14:textId="6339687A" w:rsidR="00A647DC" w:rsidRDefault="00E33478" w:rsidP="00A647DC">
      <w:pPr>
        <w:pStyle w:val="Descripcin"/>
        <w:rPr>
          <w:rFonts w:ascii="Times New Roman" w:hAnsi="Times New Roman" w:cs="Times New Roman"/>
        </w:rPr>
      </w:pPr>
      <w:r>
        <w:rPr>
          <w:rFonts w:ascii="Times New Roman" w:hAnsi="Times New Roman" w:cs="Times New Roman"/>
        </w:rPr>
        <w:t>Figura 13</w:t>
      </w:r>
      <w:r w:rsidR="00A647DC">
        <w:t xml:space="preserve">. Función </w:t>
      </w:r>
      <w:proofErr w:type="spellStart"/>
      <w:r w:rsidR="00A647DC">
        <w:t>LightMAC</w:t>
      </w:r>
      <w:proofErr w:type="spellEnd"/>
    </w:p>
    <w:p w14:paraId="1A1D5A91" w14:textId="67B08301" w:rsidR="00BF5C7B" w:rsidRDefault="001D6644" w:rsidP="001D6644">
      <w:pPr>
        <w:rPr>
          <w:rFonts w:ascii="Times New Roman" w:hAnsi="Times New Roman" w:cs="Times New Roman"/>
        </w:rPr>
      </w:pPr>
      <w:r>
        <w:rPr>
          <w:rFonts w:ascii="Times New Roman" w:hAnsi="Times New Roman" w:cs="Times New Roman"/>
        </w:rPr>
        <w:tab/>
      </w:r>
    </w:p>
    <w:p w14:paraId="799EB34C" w14:textId="58516710" w:rsidR="001606C8" w:rsidRDefault="001606C8" w:rsidP="001D6644">
      <w:pPr>
        <w:rPr>
          <w:rFonts w:ascii="Times New Roman" w:hAnsi="Times New Roman" w:cs="Times New Roman"/>
        </w:rPr>
      </w:pPr>
    </w:p>
    <w:p w14:paraId="45EBC5C7" w14:textId="77777777" w:rsidR="001606C8" w:rsidRDefault="001606C8" w:rsidP="001D6644">
      <w:pPr>
        <w:rPr>
          <w:rFonts w:ascii="Times New Roman" w:hAnsi="Times New Roman" w:cs="Times New Roman"/>
        </w:rPr>
      </w:pPr>
    </w:p>
    <w:p w14:paraId="3AAFA0B0" w14:textId="77777777" w:rsidR="00772629" w:rsidRDefault="00772629">
      <w:pPr>
        <w:rPr>
          <w:rFonts w:ascii="Times New Roman" w:hAnsi="Times New Roman" w:cs="Times New Roman"/>
        </w:rPr>
      </w:pPr>
    </w:p>
    <w:p w14:paraId="65D8B893" w14:textId="26A15BEC" w:rsidR="00BF5C7B" w:rsidRDefault="00772629" w:rsidP="00772629">
      <w:pPr>
        <w:pStyle w:val="Ttulo1"/>
        <w:numPr>
          <w:ilvl w:val="0"/>
          <w:numId w:val="15"/>
        </w:numPr>
        <w:rPr>
          <w:rFonts w:ascii="Times New Roman" w:hAnsi="Times New Roman" w:cs="Times New Roman"/>
        </w:rPr>
      </w:pPr>
      <w:bookmarkStart w:id="45" w:name="_Toc109495940"/>
      <w:proofErr w:type="spellStart"/>
      <w:r>
        <w:rPr>
          <w:rFonts w:ascii="Times New Roman" w:hAnsi="Times New Roman" w:cs="Times New Roman"/>
        </w:rPr>
        <w:lastRenderedPageBreak/>
        <w:t>lightCip</w:t>
      </w:r>
      <w:r w:rsidR="008B36D2">
        <w:rPr>
          <w:rFonts w:ascii="Times New Roman" w:hAnsi="Times New Roman" w:cs="Times New Roman"/>
        </w:rPr>
        <w:t>h</w:t>
      </w:r>
      <w:r>
        <w:rPr>
          <w:rFonts w:ascii="Times New Roman" w:hAnsi="Times New Roman" w:cs="Times New Roman"/>
        </w:rPr>
        <w:t>er</w:t>
      </w:r>
      <w:bookmarkEnd w:id="45"/>
      <w:proofErr w:type="spellEnd"/>
    </w:p>
    <w:p w14:paraId="61FF1424" w14:textId="77777777" w:rsidR="00772629" w:rsidRPr="00772629" w:rsidRDefault="00772629" w:rsidP="00772629"/>
    <w:p w14:paraId="50B7F8C8" w14:textId="7030B127" w:rsidR="00772629" w:rsidRPr="008B36D2" w:rsidRDefault="00772629" w:rsidP="007A79E3">
      <w:pPr>
        <w:spacing w:line="360" w:lineRule="auto"/>
        <w:ind w:left="360" w:firstLine="348"/>
        <w:jc w:val="both"/>
        <w:rPr>
          <w:rFonts w:ascii="Times New Roman" w:hAnsi="Times New Roman" w:cs="Times New Roman"/>
        </w:rPr>
      </w:pPr>
      <w:r w:rsidRPr="008B36D2">
        <w:rPr>
          <w:rFonts w:ascii="Times New Roman" w:hAnsi="Times New Roman" w:cs="Times New Roman"/>
        </w:rPr>
        <w:t xml:space="preserve">Con el fin de poder ilustrar mediante una demostración práctica el funcionamiento de algunos de estos algoritmos de criptografía ligera, se ha desarrollado la aplicación web </w:t>
      </w:r>
      <w:proofErr w:type="spellStart"/>
      <w:r w:rsidRPr="008B36D2">
        <w:rPr>
          <w:rFonts w:ascii="Times New Roman" w:hAnsi="Times New Roman" w:cs="Times New Roman"/>
        </w:rPr>
        <w:t>lightCipher</w:t>
      </w:r>
      <w:proofErr w:type="spellEnd"/>
      <w:r w:rsidRPr="008B36D2">
        <w:rPr>
          <w:rFonts w:ascii="Times New Roman" w:hAnsi="Times New Roman" w:cs="Times New Roman"/>
        </w:rPr>
        <w:t xml:space="preserve">, la cual es accesible de forma pública tanto a través de un repositorio de código en </w:t>
      </w:r>
      <w:proofErr w:type="spellStart"/>
      <w:r w:rsidRPr="008B36D2">
        <w:rPr>
          <w:rFonts w:ascii="Times New Roman" w:hAnsi="Times New Roman" w:cs="Times New Roman"/>
        </w:rPr>
        <w:t>Github</w:t>
      </w:r>
      <w:proofErr w:type="spellEnd"/>
      <w:r w:rsidR="0013429D" w:rsidRPr="008B36D2">
        <w:rPr>
          <w:rFonts w:ascii="Times New Roman" w:hAnsi="Times New Roman" w:cs="Times New Roman"/>
        </w:rPr>
        <w:t xml:space="preserve"> [18]</w:t>
      </w:r>
      <w:r w:rsidRPr="008B36D2">
        <w:rPr>
          <w:rFonts w:ascii="Times New Roman" w:hAnsi="Times New Roman" w:cs="Times New Roman"/>
        </w:rPr>
        <w:t xml:space="preserve">, como de </w:t>
      </w:r>
      <w:r w:rsidR="0013429D" w:rsidRPr="008B36D2">
        <w:rPr>
          <w:rFonts w:ascii="Times New Roman" w:hAnsi="Times New Roman" w:cs="Times New Roman"/>
        </w:rPr>
        <w:t xml:space="preserve">un despliegue en un servidor en </w:t>
      </w:r>
      <w:proofErr w:type="spellStart"/>
      <w:r w:rsidR="0013429D" w:rsidRPr="008B36D2">
        <w:rPr>
          <w:rFonts w:ascii="Times New Roman" w:hAnsi="Times New Roman" w:cs="Times New Roman"/>
        </w:rPr>
        <w:t>Heroku</w:t>
      </w:r>
      <w:proofErr w:type="spellEnd"/>
      <w:r w:rsidR="0013429D" w:rsidRPr="008B36D2">
        <w:rPr>
          <w:rFonts w:ascii="Times New Roman" w:hAnsi="Times New Roman" w:cs="Times New Roman"/>
        </w:rPr>
        <w:t xml:space="preserve"> [19].</w:t>
      </w:r>
    </w:p>
    <w:p w14:paraId="1709291F" w14:textId="45D14709" w:rsidR="0013429D" w:rsidRDefault="0013429D" w:rsidP="007A79E3">
      <w:pPr>
        <w:spacing w:line="360" w:lineRule="auto"/>
        <w:ind w:left="360" w:firstLine="348"/>
        <w:jc w:val="both"/>
        <w:rPr>
          <w:rFonts w:ascii="Times New Roman" w:hAnsi="Times New Roman" w:cs="Times New Roman"/>
        </w:rPr>
      </w:pPr>
      <w:r w:rsidRPr="008B36D2">
        <w:rPr>
          <w:rFonts w:ascii="Times New Roman" w:hAnsi="Times New Roman" w:cs="Times New Roman"/>
        </w:rPr>
        <w:t xml:space="preserve">Esta aplicación está programada en el lenguaje Java, con el </w:t>
      </w:r>
      <w:proofErr w:type="spellStart"/>
      <w:r w:rsidRPr="008B36D2">
        <w:rPr>
          <w:rFonts w:ascii="Times New Roman" w:hAnsi="Times New Roman" w:cs="Times New Roman"/>
        </w:rPr>
        <w:t>framework</w:t>
      </w:r>
      <w:proofErr w:type="spellEnd"/>
      <w:r w:rsidRPr="008B36D2">
        <w:rPr>
          <w:rFonts w:ascii="Times New Roman" w:hAnsi="Times New Roman" w:cs="Times New Roman"/>
        </w:rPr>
        <w:t xml:space="preserve"> Spring, y se nutre de las implementaciones de los algoritmos de las familias </w:t>
      </w:r>
      <w:proofErr w:type="spellStart"/>
      <w:r w:rsidRPr="008B36D2">
        <w:rPr>
          <w:rFonts w:ascii="Times New Roman" w:hAnsi="Times New Roman" w:cs="Times New Roman"/>
        </w:rPr>
        <w:t>Speck</w:t>
      </w:r>
      <w:proofErr w:type="spellEnd"/>
      <w:r w:rsidRPr="008B36D2">
        <w:rPr>
          <w:rFonts w:ascii="Times New Roman" w:hAnsi="Times New Roman" w:cs="Times New Roman"/>
        </w:rPr>
        <w:t xml:space="preserve"> y </w:t>
      </w:r>
      <w:proofErr w:type="spellStart"/>
      <w:r w:rsidRPr="008B36D2">
        <w:rPr>
          <w:rFonts w:ascii="Times New Roman" w:hAnsi="Times New Roman" w:cs="Times New Roman"/>
        </w:rPr>
        <w:t>Simon</w:t>
      </w:r>
      <w:proofErr w:type="spellEnd"/>
      <w:r w:rsidRPr="008B36D2">
        <w:rPr>
          <w:rFonts w:ascii="Times New Roman" w:hAnsi="Times New Roman" w:cs="Times New Roman"/>
        </w:rPr>
        <w:t xml:space="preserve"> </w:t>
      </w:r>
      <w:r w:rsidR="008B36D2" w:rsidRPr="008B36D2">
        <w:rPr>
          <w:rFonts w:ascii="Times New Roman" w:hAnsi="Times New Roman" w:cs="Times New Roman"/>
        </w:rPr>
        <w:t xml:space="preserve">realizadas por el usuario </w:t>
      </w:r>
      <w:proofErr w:type="spellStart"/>
      <w:r w:rsidR="008B36D2" w:rsidRPr="008B36D2">
        <w:rPr>
          <w:rFonts w:ascii="Times New Roman" w:hAnsi="Times New Roman" w:cs="Times New Roman"/>
        </w:rPr>
        <w:t>GaloisInc</w:t>
      </w:r>
      <w:proofErr w:type="spellEnd"/>
      <w:r w:rsidR="008B36D2" w:rsidRPr="008B36D2">
        <w:rPr>
          <w:rFonts w:ascii="Times New Roman" w:hAnsi="Times New Roman" w:cs="Times New Roman"/>
        </w:rPr>
        <w:t xml:space="preserve"> dentro del proyecto </w:t>
      </w:r>
      <w:proofErr w:type="spellStart"/>
      <w:r w:rsidR="008B36D2" w:rsidRPr="008B36D2">
        <w:rPr>
          <w:rFonts w:ascii="Times New Roman" w:hAnsi="Times New Roman" w:cs="Times New Roman"/>
        </w:rPr>
        <w:t>SAWScript</w:t>
      </w:r>
      <w:proofErr w:type="spellEnd"/>
      <w:r w:rsidR="008B36D2" w:rsidRPr="008B36D2">
        <w:rPr>
          <w:rFonts w:ascii="Times New Roman" w:hAnsi="Times New Roman" w:cs="Times New Roman"/>
        </w:rPr>
        <w:t xml:space="preserve"> [20].</w:t>
      </w:r>
    </w:p>
    <w:p w14:paraId="089F0275" w14:textId="0BB6E125" w:rsidR="008B36D2" w:rsidRDefault="008B36D2" w:rsidP="007A79E3">
      <w:pPr>
        <w:spacing w:line="360" w:lineRule="auto"/>
        <w:ind w:left="360" w:firstLine="348"/>
        <w:jc w:val="both"/>
        <w:rPr>
          <w:rFonts w:ascii="Times New Roman" w:hAnsi="Times New Roman" w:cs="Times New Roman"/>
        </w:rPr>
      </w:pPr>
      <w:proofErr w:type="spellStart"/>
      <w:r>
        <w:rPr>
          <w:rFonts w:ascii="Times New Roman" w:hAnsi="Times New Roman" w:cs="Times New Roman"/>
        </w:rPr>
        <w:t>lightCipher</w:t>
      </w:r>
      <w:proofErr w:type="spellEnd"/>
      <w:r>
        <w:rPr>
          <w:rFonts w:ascii="Times New Roman" w:hAnsi="Times New Roman" w:cs="Times New Roman"/>
        </w:rPr>
        <w:t xml:space="preserve"> permite experimentar con las variaciones más comunes de ambas familias de algoritmos, de forma que se puede comprobar el resultado de cifrar un texto con una clave concreta, así como realizar el camino inverso.</w:t>
      </w:r>
    </w:p>
    <w:p w14:paraId="01E809A2" w14:textId="010F2B87" w:rsidR="008B36D2" w:rsidRDefault="008B36D2" w:rsidP="007A79E3">
      <w:pPr>
        <w:spacing w:line="360" w:lineRule="auto"/>
        <w:jc w:val="both"/>
        <w:rPr>
          <w:rFonts w:ascii="Times New Roman" w:hAnsi="Times New Roman" w:cs="Times New Roman"/>
        </w:rPr>
      </w:pPr>
      <w:r>
        <w:rPr>
          <w:rFonts w:ascii="Times New Roman" w:hAnsi="Times New Roman" w:cs="Times New Roman"/>
        </w:rPr>
        <w:tab/>
        <w:t xml:space="preserve">Una vez dentro de la aplicación web, se encuentra una página de inicio con la información de las funcionalidades actuales de </w:t>
      </w:r>
      <w:proofErr w:type="spellStart"/>
      <w:r>
        <w:rPr>
          <w:rFonts w:ascii="Times New Roman" w:hAnsi="Times New Roman" w:cs="Times New Roman"/>
        </w:rPr>
        <w:t>lightCipher</w:t>
      </w:r>
      <w:proofErr w:type="spellEnd"/>
      <w:r>
        <w:rPr>
          <w:rFonts w:ascii="Times New Roman" w:hAnsi="Times New Roman" w:cs="Times New Roman"/>
        </w:rPr>
        <w:t>:</w:t>
      </w:r>
    </w:p>
    <w:p w14:paraId="3E05916A" w14:textId="77777777" w:rsidR="001606C8" w:rsidRDefault="001606C8" w:rsidP="007A79E3">
      <w:pPr>
        <w:spacing w:line="360" w:lineRule="auto"/>
        <w:jc w:val="both"/>
        <w:rPr>
          <w:rFonts w:ascii="Times New Roman" w:hAnsi="Times New Roman" w:cs="Times New Roman"/>
        </w:rPr>
      </w:pPr>
    </w:p>
    <w:p w14:paraId="0A0F6F72" w14:textId="77777777" w:rsidR="008B36D2" w:rsidRDefault="008B36D2" w:rsidP="008B36D2">
      <w:pPr>
        <w:keepNext/>
        <w:spacing w:line="360" w:lineRule="auto"/>
        <w:ind w:left="360" w:firstLine="348"/>
        <w:jc w:val="both"/>
      </w:pPr>
      <w:r>
        <w:rPr>
          <w:noProof/>
        </w:rPr>
        <w:drawing>
          <wp:inline distT="0" distB="0" distL="0" distR="0" wp14:anchorId="6CCD884D" wp14:editId="188A4647">
            <wp:extent cx="5553864" cy="2613660"/>
            <wp:effectExtent l="0" t="0" r="8890" b="0"/>
            <wp:docPr id="15" name="Imagen 15"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scala de tiempo&#10;&#10;Descripción generada automáticamente con confianza baja"/>
                    <pic:cNvPicPr/>
                  </pic:nvPicPr>
                  <pic:blipFill>
                    <a:blip r:embed="rId27"/>
                    <a:stretch>
                      <a:fillRect/>
                    </a:stretch>
                  </pic:blipFill>
                  <pic:spPr>
                    <a:xfrm>
                      <a:off x="0" y="0"/>
                      <a:ext cx="5560590" cy="2616825"/>
                    </a:xfrm>
                    <a:prstGeom prst="rect">
                      <a:avLst/>
                    </a:prstGeom>
                  </pic:spPr>
                </pic:pic>
              </a:graphicData>
            </a:graphic>
          </wp:inline>
        </w:drawing>
      </w:r>
    </w:p>
    <w:p w14:paraId="569E1046" w14:textId="49BF0272" w:rsidR="008B36D2" w:rsidRDefault="008B36D2" w:rsidP="008B36D2">
      <w:pPr>
        <w:pStyle w:val="Descripcin"/>
        <w:ind w:firstLine="360"/>
        <w:jc w:val="both"/>
      </w:pPr>
      <w:r>
        <w:t>Pantalla de inicio</w:t>
      </w:r>
    </w:p>
    <w:p w14:paraId="3FCDB744" w14:textId="77777777" w:rsidR="007A79E3" w:rsidRPr="007A79E3" w:rsidRDefault="007A79E3" w:rsidP="007A79E3"/>
    <w:p w14:paraId="3F9112C9" w14:textId="1B8D417A" w:rsidR="008B36D2" w:rsidRPr="007A79E3" w:rsidRDefault="0094658B" w:rsidP="007A79E3">
      <w:pPr>
        <w:spacing w:line="360" w:lineRule="auto"/>
        <w:ind w:left="360"/>
        <w:jc w:val="both"/>
        <w:rPr>
          <w:rFonts w:ascii="Times New Roman" w:hAnsi="Times New Roman" w:cs="Times New Roman"/>
        </w:rPr>
      </w:pPr>
      <w:r>
        <w:rPr>
          <w:rFonts w:ascii="Times New Roman" w:hAnsi="Times New Roman" w:cs="Times New Roman"/>
          <w:sz w:val="24"/>
          <w:szCs w:val="24"/>
        </w:rPr>
        <w:tab/>
      </w:r>
      <w:r w:rsidRPr="007A79E3">
        <w:rPr>
          <w:rFonts w:ascii="Times New Roman" w:hAnsi="Times New Roman" w:cs="Times New Roman"/>
        </w:rPr>
        <w:t>En el menú principal de la aplicación es donde se pueden observar las distintas opciones con las que experimentar.</w:t>
      </w:r>
    </w:p>
    <w:p w14:paraId="15159EB8" w14:textId="23FA2163" w:rsidR="0094658B" w:rsidRPr="007A79E3" w:rsidRDefault="0094658B" w:rsidP="007A79E3">
      <w:pPr>
        <w:spacing w:line="360" w:lineRule="auto"/>
        <w:ind w:left="360"/>
        <w:jc w:val="both"/>
        <w:rPr>
          <w:rFonts w:ascii="Times New Roman" w:hAnsi="Times New Roman" w:cs="Times New Roman"/>
        </w:rPr>
      </w:pPr>
      <w:r w:rsidRPr="007A79E3">
        <w:rPr>
          <w:rFonts w:ascii="Times New Roman" w:hAnsi="Times New Roman" w:cs="Times New Roman"/>
        </w:rPr>
        <w:tab/>
        <w:t xml:space="preserve">Con el fin de mostrar un ejemplo, se realizará el cifrado y descifrado de una palabra mediante el algoritmo </w:t>
      </w:r>
      <w:proofErr w:type="spellStart"/>
      <w:r w:rsidRPr="007A79E3">
        <w:rPr>
          <w:rFonts w:ascii="Times New Roman" w:hAnsi="Times New Roman" w:cs="Times New Roman"/>
        </w:rPr>
        <w:t>Speck</w:t>
      </w:r>
      <w:proofErr w:type="spellEnd"/>
      <w:r w:rsidRPr="007A79E3">
        <w:rPr>
          <w:rFonts w:ascii="Times New Roman" w:hAnsi="Times New Roman" w:cs="Times New Roman"/>
        </w:rPr>
        <w:t>, en su variante de 128 bits, para un texto de 16 caracteres y una clave de 24.</w:t>
      </w:r>
    </w:p>
    <w:p w14:paraId="4DDFA888" w14:textId="720725F6" w:rsidR="007A79E3" w:rsidRPr="007A79E3" w:rsidRDefault="007A79E3" w:rsidP="007A79E3">
      <w:pPr>
        <w:spacing w:line="360" w:lineRule="auto"/>
        <w:ind w:left="360"/>
        <w:jc w:val="both"/>
        <w:rPr>
          <w:rFonts w:ascii="Times New Roman" w:hAnsi="Times New Roman" w:cs="Times New Roman"/>
        </w:rPr>
      </w:pPr>
      <w:r w:rsidRPr="007A79E3">
        <w:rPr>
          <w:rFonts w:ascii="Times New Roman" w:hAnsi="Times New Roman" w:cs="Times New Roman"/>
        </w:rPr>
        <w:lastRenderedPageBreak/>
        <w:tab/>
      </w:r>
      <w:proofErr w:type="gramStart"/>
      <w:r w:rsidRPr="007A79E3">
        <w:rPr>
          <w:rFonts w:ascii="Times New Roman" w:hAnsi="Times New Roman" w:cs="Times New Roman"/>
        </w:rPr>
        <w:t>El texto a cifrar será “Texto de prueba!</w:t>
      </w:r>
      <w:proofErr w:type="gramEnd"/>
      <w:r w:rsidRPr="007A79E3">
        <w:rPr>
          <w:rFonts w:ascii="Times New Roman" w:hAnsi="Times New Roman" w:cs="Times New Roman"/>
        </w:rPr>
        <w:t>”, y la clave usada será la cadena de texto “</w:t>
      </w:r>
      <w:r w:rsidRPr="007A79E3">
        <w:rPr>
          <w:rFonts w:ascii="Times New Roman" w:hAnsi="Times New Roman" w:cs="Times New Roman"/>
        </w:rPr>
        <w:t>aKjh29nsoPhdiwngIPGY7Fvs</w:t>
      </w:r>
      <w:r w:rsidRPr="007A79E3">
        <w:rPr>
          <w:rFonts w:ascii="Times New Roman" w:hAnsi="Times New Roman" w:cs="Times New Roman"/>
        </w:rPr>
        <w:t>”:</w:t>
      </w:r>
    </w:p>
    <w:p w14:paraId="17483FA9" w14:textId="77777777" w:rsidR="007A79E3" w:rsidRDefault="007A79E3" w:rsidP="007A79E3">
      <w:pPr>
        <w:spacing w:line="360" w:lineRule="auto"/>
        <w:ind w:left="360"/>
        <w:jc w:val="both"/>
        <w:rPr>
          <w:rFonts w:ascii="Times New Roman" w:hAnsi="Times New Roman" w:cs="Times New Roman"/>
        </w:rPr>
      </w:pPr>
    </w:p>
    <w:p w14:paraId="77C5B8FB" w14:textId="77777777" w:rsidR="0094658B" w:rsidRDefault="0094658B" w:rsidP="0094658B">
      <w:pPr>
        <w:keepNext/>
        <w:ind w:left="360"/>
      </w:pPr>
      <w:r>
        <w:rPr>
          <w:noProof/>
        </w:rPr>
        <w:drawing>
          <wp:inline distT="0" distB="0" distL="0" distR="0" wp14:anchorId="257F2CB3" wp14:editId="5855D24E">
            <wp:extent cx="5400040" cy="2466340"/>
            <wp:effectExtent l="0" t="0" r="0" b="0"/>
            <wp:docPr id="17"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pic:cNvPicPr/>
                  </pic:nvPicPr>
                  <pic:blipFill>
                    <a:blip r:embed="rId28"/>
                    <a:stretch>
                      <a:fillRect/>
                    </a:stretch>
                  </pic:blipFill>
                  <pic:spPr>
                    <a:xfrm>
                      <a:off x="0" y="0"/>
                      <a:ext cx="5400040" cy="2466340"/>
                    </a:xfrm>
                    <a:prstGeom prst="rect">
                      <a:avLst/>
                    </a:prstGeom>
                  </pic:spPr>
                </pic:pic>
              </a:graphicData>
            </a:graphic>
          </wp:inline>
        </w:drawing>
      </w:r>
    </w:p>
    <w:p w14:paraId="1FAFDBC8" w14:textId="51FC7C1A" w:rsidR="0094658B" w:rsidRDefault="00A65C21" w:rsidP="0094658B">
      <w:pPr>
        <w:pStyle w:val="Descripcin"/>
      </w:pPr>
      <w:r>
        <w:t>Cifrado desde el m</w:t>
      </w:r>
      <w:r w:rsidR="0094658B">
        <w:t>enú principal</w:t>
      </w:r>
    </w:p>
    <w:p w14:paraId="5E31C776" w14:textId="77777777" w:rsidR="007A79E3" w:rsidRPr="007A79E3" w:rsidRDefault="007A79E3" w:rsidP="007A79E3"/>
    <w:p w14:paraId="28C0903F" w14:textId="18774253" w:rsidR="002B5D2F" w:rsidRPr="0094658B" w:rsidRDefault="002B5D2F" w:rsidP="002B5D2F">
      <w:pPr>
        <w:spacing w:line="360" w:lineRule="auto"/>
        <w:ind w:left="360" w:firstLine="348"/>
        <w:jc w:val="both"/>
        <w:rPr>
          <w:rFonts w:ascii="Times New Roman" w:hAnsi="Times New Roman" w:cs="Times New Roman"/>
        </w:rPr>
      </w:pPr>
      <w:r>
        <w:rPr>
          <w:rFonts w:ascii="Times New Roman" w:hAnsi="Times New Roman" w:cs="Times New Roman"/>
        </w:rPr>
        <w:t xml:space="preserve">Si realizamos el cifrado para estos valores obtenemos </w:t>
      </w:r>
      <w:r>
        <w:rPr>
          <w:rFonts w:ascii="Times New Roman" w:hAnsi="Times New Roman" w:cs="Times New Roman"/>
        </w:rPr>
        <w:t xml:space="preserve">que el resultado </w:t>
      </w:r>
      <w:r>
        <w:rPr>
          <w:rFonts w:ascii="Times New Roman" w:hAnsi="Times New Roman" w:cs="Times New Roman"/>
        </w:rPr>
        <w:t>es la cadena de texto</w:t>
      </w:r>
      <w:r>
        <w:rPr>
          <w:rFonts w:ascii="Times New Roman" w:hAnsi="Times New Roman" w:cs="Times New Roman"/>
        </w:rPr>
        <w:t xml:space="preserve"> </w:t>
      </w:r>
      <w:r>
        <w:rPr>
          <w:rFonts w:ascii="Times New Roman" w:hAnsi="Times New Roman" w:cs="Times New Roman"/>
        </w:rPr>
        <w:t>“</w:t>
      </w:r>
      <w:r w:rsidRPr="0094658B">
        <w:rPr>
          <w:rFonts w:ascii="Times New Roman" w:hAnsi="Times New Roman" w:cs="Times New Roman"/>
        </w:rPr>
        <w:t>g3YVYyxHNk90PtK6nL0hBw==</w:t>
      </w:r>
      <w:r>
        <w:rPr>
          <w:rFonts w:ascii="Times New Roman" w:hAnsi="Times New Roman" w:cs="Times New Roman"/>
        </w:rPr>
        <w:t>”</w:t>
      </w:r>
    </w:p>
    <w:p w14:paraId="639DC573" w14:textId="7E6A9999" w:rsidR="0094658B" w:rsidRDefault="0094658B" w:rsidP="00772629">
      <w:pPr>
        <w:ind w:left="360"/>
        <w:rPr>
          <w:rFonts w:ascii="Times New Roman" w:hAnsi="Times New Roman" w:cs="Times New Roman"/>
        </w:rPr>
      </w:pPr>
    </w:p>
    <w:p w14:paraId="537579CC" w14:textId="77777777" w:rsidR="002B5D2F" w:rsidRDefault="0094658B" w:rsidP="002B5D2F">
      <w:pPr>
        <w:keepNext/>
        <w:ind w:left="360"/>
      </w:pPr>
      <w:r>
        <w:rPr>
          <w:noProof/>
        </w:rPr>
        <w:drawing>
          <wp:inline distT="0" distB="0" distL="0" distR="0" wp14:anchorId="71C811A3" wp14:editId="76233925">
            <wp:extent cx="5400040" cy="2530475"/>
            <wp:effectExtent l="0" t="0" r="0" b="3175"/>
            <wp:docPr id="1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scala de tiempo&#10;&#10;Descripción generada automáticamente"/>
                    <pic:cNvPicPr/>
                  </pic:nvPicPr>
                  <pic:blipFill>
                    <a:blip r:embed="rId29"/>
                    <a:stretch>
                      <a:fillRect/>
                    </a:stretch>
                  </pic:blipFill>
                  <pic:spPr>
                    <a:xfrm>
                      <a:off x="0" y="0"/>
                      <a:ext cx="5400040" cy="2530475"/>
                    </a:xfrm>
                    <a:prstGeom prst="rect">
                      <a:avLst/>
                    </a:prstGeom>
                  </pic:spPr>
                </pic:pic>
              </a:graphicData>
            </a:graphic>
          </wp:inline>
        </w:drawing>
      </w:r>
    </w:p>
    <w:p w14:paraId="1CF319DC" w14:textId="6D637B47" w:rsidR="0094658B" w:rsidRDefault="002B5D2F" w:rsidP="002B5D2F">
      <w:pPr>
        <w:pStyle w:val="Descripcin"/>
      </w:pPr>
      <w:r>
        <w:t>Resultado de cifrar el texto</w:t>
      </w:r>
    </w:p>
    <w:p w14:paraId="1C7D5279" w14:textId="77777777" w:rsidR="00955729" w:rsidRPr="00955729" w:rsidRDefault="00955729" w:rsidP="00955729"/>
    <w:p w14:paraId="26B2312D" w14:textId="0ED1B338" w:rsidR="002B5D2F" w:rsidRDefault="002B5D2F" w:rsidP="00A65C21">
      <w:pPr>
        <w:spacing w:line="360" w:lineRule="auto"/>
        <w:jc w:val="both"/>
      </w:pPr>
      <w:r>
        <w:tab/>
        <w:t>A continuación</w:t>
      </w:r>
      <w:r w:rsidR="00A65C21">
        <w:t>,</w:t>
      </w:r>
      <w:r>
        <w:t xml:space="preserve"> se puede deshacer dicha transformación para comprobar</w:t>
      </w:r>
      <w:r w:rsidR="00A65C21">
        <w:t xml:space="preserve"> el funcionamiento del algoritmo:</w:t>
      </w:r>
    </w:p>
    <w:p w14:paraId="1DD514DB" w14:textId="77777777" w:rsidR="00955729" w:rsidRDefault="00955729" w:rsidP="00A65C21">
      <w:pPr>
        <w:spacing w:line="360" w:lineRule="auto"/>
        <w:jc w:val="both"/>
      </w:pPr>
    </w:p>
    <w:p w14:paraId="6F915B59" w14:textId="77777777" w:rsidR="00A65C21" w:rsidRDefault="00A65C21" w:rsidP="00A65C21">
      <w:pPr>
        <w:keepNext/>
        <w:spacing w:line="360" w:lineRule="auto"/>
        <w:jc w:val="both"/>
      </w:pPr>
      <w:r>
        <w:rPr>
          <w:noProof/>
        </w:rPr>
        <w:drawing>
          <wp:inline distT="0" distB="0" distL="0" distR="0" wp14:anchorId="2567FB3D" wp14:editId="2A4E0E66">
            <wp:extent cx="5400040" cy="1987550"/>
            <wp:effectExtent l="0" t="0" r="0" b="0"/>
            <wp:docPr id="1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Escala de tiempo&#10;&#10;Descripción generada automáticamente"/>
                    <pic:cNvPicPr/>
                  </pic:nvPicPr>
                  <pic:blipFill>
                    <a:blip r:embed="rId30"/>
                    <a:stretch>
                      <a:fillRect/>
                    </a:stretch>
                  </pic:blipFill>
                  <pic:spPr>
                    <a:xfrm>
                      <a:off x="0" y="0"/>
                      <a:ext cx="5400040" cy="1987550"/>
                    </a:xfrm>
                    <a:prstGeom prst="rect">
                      <a:avLst/>
                    </a:prstGeom>
                  </pic:spPr>
                </pic:pic>
              </a:graphicData>
            </a:graphic>
          </wp:inline>
        </w:drawing>
      </w:r>
    </w:p>
    <w:p w14:paraId="1E732337" w14:textId="0E745784" w:rsidR="00A65C21" w:rsidRDefault="00A65C21" w:rsidP="00A65C21">
      <w:pPr>
        <w:pStyle w:val="Descripcin"/>
        <w:jc w:val="both"/>
      </w:pPr>
      <w:r>
        <w:t>Descifrado desde el menú principal</w:t>
      </w:r>
    </w:p>
    <w:p w14:paraId="204E0D5D" w14:textId="77777777" w:rsidR="00955729" w:rsidRPr="00955729" w:rsidRDefault="00955729" w:rsidP="00955729"/>
    <w:p w14:paraId="36B0B17F" w14:textId="46683066" w:rsidR="00A65C21" w:rsidRDefault="00A65C21" w:rsidP="00A65C21">
      <w:pPr>
        <w:jc w:val="both"/>
        <w:rPr>
          <w:rFonts w:ascii="Times New Roman" w:hAnsi="Times New Roman" w:cs="Times New Roman"/>
        </w:rPr>
      </w:pPr>
      <w:r>
        <w:tab/>
      </w:r>
      <w:r w:rsidRPr="00A65C21">
        <w:rPr>
          <w:rFonts w:ascii="Times New Roman" w:hAnsi="Times New Roman" w:cs="Times New Roman"/>
        </w:rPr>
        <w:t>De esta forma se demuestra el funcionamiento del algoritmo en ambos sentidos:</w:t>
      </w:r>
    </w:p>
    <w:p w14:paraId="261590B9" w14:textId="77777777" w:rsidR="00955729" w:rsidRPr="00A65C21" w:rsidRDefault="00955729" w:rsidP="00A65C21">
      <w:pPr>
        <w:jc w:val="both"/>
        <w:rPr>
          <w:rFonts w:ascii="Times New Roman" w:hAnsi="Times New Roman" w:cs="Times New Roman"/>
        </w:rPr>
      </w:pPr>
    </w:p>
    <w:p w14:paraId="4F6CA9E8" w14:textId="77777777" w:rsidR="00955729" w:rsidRDefault="00955729" w:rsidP="00955729">
      <w:pPr>
        <w:keepNext/>
        <w:ind w:left="360"/>
        <w:jc w:val="both"/>
      </w:pPr>
      <w:r>
        <w:rPr>
          <w:noProof/>
        </w:rPr>
        <w:drawing>
          <wp:inline distT="0" distB="0" distL="0" distR="0" wp14:anchorId="34E1B1F1" wp14:editId="45ED9489">
            <wp:extent cx="5400040" cy="154876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1"/>
                    <a:stretch>
                      <a:fillRect/>
                    </a:stretch>
                  </pic:blipFill>
                  <pic:spPr>
                    <a:xfrm>
                      <a:off x="0" y="0"/>
                      <a:ext cx="5400040" cy="1548765"/>
                    </a:xfrm>
                    <a:prstGeom prst="rect">
                      <a:avLst/>
                    </a:prstGeom>
                  </pic:spPr>
                </pic:pic>
              </a:graphicData>
            </a:graphic>
          </wp:inline>
        </w:drawing>
      </w:r>
    </w:p>
    <w:p w14:paraId="2F95D181" w14:textId="49CB58D6" w:rsidR="0013429D" w:rsidRDefault="00955729" w:rsidP="00955729">
      <w:pPr>
        <w:pStyle w:val="Descripcin"/>
        <w:jc w:val="both"/>
      </w:pPr>
      <w:r>
        <w:t>Resultado de deshacer el cifrado anterior</w:t>
      </w:r>
    </w:p>
    <w:p w14:paraId="191BD4C0" w14:textId="128DE12A" w:rsidR="00955729" w:rsidRDefault="00955729" w:rsidP="00955729">
      <w:r>
        <w:tab/>
      </w:r>
    </w:p>
    <w:p w14:paraId="6803C64C" w14:textId="14B21A40" w:rsidR="00955729" w:rsidRPr="00955729" w:rsidRDefault="00955729" w:rsidP="00955729">
      <w:pPr>
        <w:spacing w:line="360" w:lineRule="auto"/>
        <w:jc w:val="both"/>
        <w:rPr>
          <w:rFonts w:ascii="Times New Roman" w:hAnsi="Times New Roman" w:cs="Times New Roman"/>
        </w:rPr>
      </w:pPr>
      <w:r>
        <w:tab/>
      </w:r>
      <w:r w:rsidRPr="00955729">
        <w:rPr>
          <w:rFonts w:ascii="Times New Roman" w:hAnsi="Times New Roman" w:cs="Times New Roman"/>
        </w:rPr>
        <w:t>Esta aplicación permite el cifrado y descifrado para las siguientes variables de dichos algoritmos:</w:t>
      </w:r>
    </w:p>
    <w:p w14:paraId="5DCD5E8D" w14:textId="77777777" w:rsidR="00955729" w:rsidRDefault="00955729" w:rsidP="00955729">
      <w:pPr>
        <w:keepNext/>
      </w:pPr>
      <w:r>
        <w:tab/>
      </w:r>
      <w:r>
        <w:rPr>
          <w:noProof/>
        </w:rPr>
        <w:drawing>
          <wp:inline distT="0" distB="0" distL="0" distR="0" wp14:anchorId="761C7C68" wp14:editId="4F5FDE22">
            <wp:extent cx="5400040" cy="1806575"/>
            <wp:effectExtent l="0" t="0" r="0" b="3175"/>
            <wp:docPr id="23" name="Imagen 23" descr="Escala de tiemp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scala de tiempo, Gráfico en cascad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1806575"/>
                    </a:xfrm>
                    <a:prstGeom prst="rect">
                      <a:avLst/>
                    </a:prstGeom>
                    <a:noFill/>
                    <a:ln>
                      <a:noFill/>
                    </a:ln>
                  </pic:spPr>
                </pic:pic>
              </a:graphicData>
            </a:graphic>
          </wp:inline>
        </w:drawing>
      </w:r>
    </w:p>
    <w:p w14:paraId="0FA5D1EF" w14:textId="36BDE7CA" w:rsidR="00955729" w:rsidRDefault="00955729" w:rsidP="00955729">
      <w:pPr>
        <w:pStyle w:val="Descripcin"/>
      </w:pPr>
      <w:r>
        <w:t>Desplegable con las opciones posibles</w:t>
      </w:r>
    </w:p>
    <w:p w14:paraId="235ABC7B" w14:textId="5321EE77" w:rsidR="007A79E3" w:rsidRDefault="007A79E3" w:rsidP="007A79E3"/>
    <w:p w14:paraId="57C62D63" w14:textId="4619C02D" w:rsidR="007A79E3" w:rsidRPr="007A79E3" w:rsidRDefault="007A79E3" w:rsidP="007A79E3">
      <w:pPr>
        <w:spacing w:line="360" w:lineRule="auto"/>
        <w:jc w:val="both"/>
        <w:rPr>
          <w:rFonts w:ascii="Times New Roman" w:hAnsi="Times New Roman" w:cs="Times New Roman"/>
        </w:rPr>
      </w:pPr>
      <w:r>
        <w:tab/>
      </w:r>
      <w:r w:rsidRPr="007A79E3">
        <w:rPr>
          <w:rFonts w:ascii="Times New Roman" w:hAnsi="Times New Roman" w:cs="Times New Roman"/>
        </w:rPr>
        <w:t xml:space="preserve">Ya que el fin de esta aplicación es </w:t>
      </w:r>
      <w:r w:rsidR="00610C34">
        <w:rPr>
          <w:rFonts w:ascii="Times New Roman" w:hAnsi="Times New Roman" w:cs="Times New Roman"/>
        </w:rPr>
        <w:t>demostrar</w:t>
      </w:r>
      <w:r w:rsidRPr="007A79E3">
        <w:rPr>
          <w:rFonts w:ascii="Times New Roman" w:hAnsi="Times New Roman" w:cs="Times New Roman"/>
        </w:rPr>
        <w:t xml:space="preserve"> el funcionamiento de estos algoritmos, se ha implementado su funcionalidad desde el nivel más básico, es decir, solo pueden cifrarse/descifrarse las palabras de tamaño más pequeño aceptadas por el algoritmo.</w:t>
      </w:r>
    </w:p>
    <w:p w14:paraId="1E59B887" w14:textId="0AC25BCE" w:rsidR="007A79E3" w:rsidRPr="007A79E3" w:rsidRDefault="007A79E3" w:rsidP="007A79E3">
      <w:pPr>
        <w:spacing w:line="360" w:lineRule="auto"/>
        <w:jc w:val="both"/>
        <w:rPr>
          <w:rFonts w:ascii="Times New Roman" w:hAnsi="Times New Roman" w:cs="Times New Roman"/>
        </w:rPr>
      </w:pPr>
      <w:r w:rsidRPr="007A79E3">
        <w:rPr>
          <w:rFonts w:ascii="Times New Roman" w:hAnsi="Times New Roman" w:cs="Times New Roman"/>
        </w:rPr>
        <w:tab/>
        <w:t>Para ilustrar esta restricción se han implementado mecanismos de validación en los campos de entrada, que devuelven un mensaje de error con el tamaño aceptado</w:t>
      </w:r>
      <w:r w:rsidR="00610C34">
        <w:rPr>
          <w:rFonts w:ascii="Times New Roman" w:hAnsi="Times New Roman" w:cs="Times New Roman"/>
        </w:rPr>
        <w:t xml:space="preserve"> por campo</w:t>
      </w:r>
      <w:r w:rsidRPr="007A79E3">
        <w:rPr>
          <w:rFonts w:ascii="Times New Roman" w:hAnsi="Times New Roman" w:cs="Times New Roman"/>
        </w:rPr>
        <w:t xml:space="preserve"> para cada uno de los algoritmos:</w:t>
      </w:r>
    </w:p>
    <w:p w14:paraId="608965E2" w14:textId="034E5A00" w:rsidR="007A79E3" w:rsidRDefault="007A79E3" w:rsidP="007A79E3"/>
    <w:p w14:paraId="1A572B65" w14:textId="77777777" w:rsidR="007A79E3" w:rsidRDefault="007A79E3" w:rsidP="007A79E3">
      <w:pPr>
        <w:keepNext/>
      </w:pPr>
      <w:r>
        <w:rPr>
          <w:noProof/>
        </w:rPr>
        <w:drawing>
          <wp:inline distT="0" distB="0" distL="0" distR="0" wp14:anchorId="691E9C91" wp14:editId="0E210D32">
            <wp:extent cx="5400040" cy="1685290"/>
            <wp:effectExtent l="0" t="0" r="0" b="0"/>
            <wp:docPr id="24" name="Imagen 2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scala de tiempo&#10;&#10;Descripción generada automáticamente con confianza media"/>
                    <pic:cNvPicPr/>
                  </pic:nvPicPr>
                  <pic:blipFill>
                    <a:blip r:embed="rId33"/>
                    <a:stretch>
                      <a:fillRect/>
                    </a:stretch>
                  </pic:blipFill>
                  <pic:spPr>
                    <a:xfrm>
                      <a:off x="0" y="0"/>
                      <a:ext cx="5400040" cy="1685290"/>
                    </a:xfrm>
                    <a:prstGeom prst="rect">
                      <a:avLst/>
                    </a:prstGeom>
                  </pic:spPr>
                </pic:pic>
              </a:graphicData>
            </a:graphic>
          </wp:inline>
        </w:drawing>
      </w:r>
    </w:p>
    <w:p w14:paraId="6FDF5A62" w14:textId="43A96294" w:rsidR="007A79E3" w:rsidRDefault="007A79E3" w:rsidP="007A79E3">
      <w:pPr>
        <w:pStyle w:val="Descripcin"/>
      </w:pPr>
      <w:r>
        <w:t>Mensaje de error para cifrado Speck128</w:t>
      </w:r>
    </w:p>
    <w:p w14:paraId="5437A700" w14:textId="760E7FAA" w:rsidR="007A79E3" w:rsidRDefault="007A79E3" w:rsidP="007A79E3"/>
    <w:p w14:paraId="6EBCC3D6" w14:textId="77777777" w:rsidR="007A79E3" w:rsidRDefault="007A79E3" w:rsidP="007A79E3">
      <w:pPr>
        <w:keepNext/>
      </w:pPr>
      <w:r>
        <w:rPr>
          <w:noProof/>
        </w:rPr>
        <w:drawing>
          <wp:inline distT="0" distB="0" distL="0" distR="0" wp14:anchorId="2A4BD95C" wp14:editId="2AA1A58B">
            <wp:extent cx="5400040" cy="1948815"/>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5400040" cy="1948815"/>
                    </a:xfrm>
                    <a:prstGeom prst="rect">
                      <a:avLst/>
                    </a:prstGeom>
                  </pic:spPr>
                </pic:pic>
              </a:graphicData>
            </a:graphic>
          </wp:inline>
        </w:drawing>
      </w:r>
    </w:p>
    <w:p w14:paraId="2544A6B4" w14:textId="536C350F" w:rsidR="007A79E3" w:rsidRDefault="007A79E3" w:rsidP="007A79E3">
      <w:pPr>
        <w:pStyle w:val="Descripcin"/>
      </w:pPr>
      <w:r>
        <w:t>Mensaje de error en descifrado Speck128</w:t>
      </w:r>
    </w:p>
    <w:p w14:paraId="79B851CF" w14:textId="76A87243" w:rsidR="00610C34" w:rsidRDefault="00610C34" w:rsidP="00610C34">
      <w:r>
        <w:tab/>
      </w:r>
    </w:p>
    <w:p w14:paraId="37346914" w14:textId="70AFFE1A" w:rsidR="001606C8" w:rsidRDefault="001606C8" w:rsidP="00610C34"/>
    <w:p w14:paraId="2AB4237B" w14:textId="24AC7386" w:rsidR="001606C8" w:rsidRDefault="001606C8" w:rsidP="00610C34"/>
    <w:p w14:paraId="06D8A869" w14:textId="5DACDBB6" w:rsidR="001606C8" w:rsidRDefault="001606C8" w:rsidP="00610C34"/>
    <w:p w14:paraId="4B75C9B5" w14:textId="0983E6C7" w:rsidR="001606C8" w:rsidRDefault="001606C8" w:rsidP="00610C34"/>
    <w:p w14:paraId="243919F4" w14:textId="77777777" w:rsidR="001606C8" w:rsidRDefault="001606C8" w:rsidP="00610C34"/>
    <w:p w14:paraId="47B75C58" w14:textId="02B3DBF3" w:rsidR="00610C34" w:rsidRDefault="00610C34" w:rsidP="00610C34">
      <w:pPr>
        <w:pStyle w:val="Ttulo1"/>
        <w:numPr>
          <w:ilvl w:val="0"/>
          <w:numId w:val="15"/>
        </w:numPr>
        <w:rPr>
          <w:rFonts w:ascii="Times New Roman" w:hAnsi="Times New Roman" w:cs="Times New Roman"/>
        </w:rPr>
      </w:pPr>
      <w:bookmarkStart w:id="46" w:name="_Toc109495941"/>
      <w:r w:rsidRPr="00610C34">
        <w:rPr>
          <w:rFonts w:ascii="Times New Roman" w:hAnsi="Times New Roman" w:cs="Times New Roman"/>
        </w:rPr>
        <w:lastRenderedPageBreak/>
        <w:t>Conclusiones</w:t>
      </w:r>
      <w:bookmarkEnd w:id="46"/>
    </w:p>
    <w:p w14:paraId="4909A316" w14:textId="11C26A79" w:rsidR="00363B1A" w:rsidRDefault="00363B1A" w:rsidP="00363B1A"/>
    <w:p w14:paraId="6A7B6884" w14:textId="322972EC" w:rsidR="00363B1A" w:rsidRP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 xml:space="preserve">Durante la elaboración de este trabajo ha quedado demostrada la importancia de los dispositivos </w:t>
      </w:r>
      <w:proofErr w:type="spellStart"/>
      <w:r w:rsidRPr="00363B1A">
        <w:rPr>
          <w:rFonts w:ascii="Times New Roman" w:hAnsi="Times New Roman" w:cs="Times New Roman"/>
        </w:rPr>
        <w:t>IoT</w:t>
      </w:r>
      <w:proofErr w:type="spellEnd"/>
      <w:r w:rsidRPr="00363B1A">
        <w:rPr>
          <w:rFonts w:ascii="Times New Roman" w:hAnsi="Times New Roman" w:cs="Times New Roman"/>
        </w:rPr>
        <w:t xml:space="preserve"> en el día a día</w:t>
      </w:r>
      <w:r>
        <w:rPr>
          <w:rFonts w:ascii="Times New Roman" w:hAnsi="Times New Roman" w:cs="Times New Roman"/>
        </w:rPr>
        <w:t xml:space="preserve"> de la sociedad</w:t>
      </w:r>
      <w:r w:rsidR="002B4F58">
        <w:rPr>
          <w:rFonts w:ascii="Times New Roman" w:hAnsi="Times New Roman" w:cs="Times New Roman"/>
        </w:rPr>
        <w:t xml:space="preserve"> actual</w:t>
      </w:r>
      <w:r w:rsidRPr="00363B1A">
        <w:rPr>
          <w:rFonts w:ascii="Times New Roman" w:hAnsi="Times New Roman" w:cs="Times New Roman"/>
        </w:rPr>
        <w:t>, así como el enorme crecimiento de estos dispositivos en nuestros hogares.</w:t>
      </w:r>
    </w:p>
    <w:p w14:paraId="3BAA7A3D" w14:textId="1D00FFC1" w:rsidR="00363B1A" w:rsidRP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Si bien las vulnerabilidades y problemas de seguridad que vienen con estos dispositivos son ampliamente conocidas por la comunidad especializada y los desarrolladores, pocas son las empresas que se esmeran por mitigar o evitar estos problemas.</w:t>
      </w:r>
    </w:p>
    <w:p w14:paraId="4A605FF6" w14:textId="27B2CFF9" w:rsid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Esto ha dado lugar a incidentes como los que hemos visto, que, si bien son bastante representativos, son una mínima parte de todos los que tienen lugar a diario, cada vez que se lanza un nuevo producto al mercado</w:t>
      </w:r>
      <w:r w:rsidR="00654E64">
        <w:rPr>
          <w:rFonts w:ascii="Times New Roman" w:hAnsi="Times New Roman" w:cs="Times New Roman"/>
        </w:rPr>
        <w:t xml:space="preserve"> o una nueva actualización para un dispositivo ya existente.</w:t>
      </w:r>
    </w:p>
    <w:p w14:paraId="11E15116" w14:textId="2A4A9A2C" w:rsidR="002B4F58" w:rsidRDefault="002B4F58" w:rsidP="00654E64">
      <w:pPr>
        <w:spacing w:line="360" w:lineRule="auto"/>
        <w:ind w:left="360" w:firstLine="348"/>
        <w:jc w:val="both"/>
        <w:rPr>
          <w:rFonts w:ascii="Times New Roman" w:hAnsi="Times New Roman" w:cs="Times New Roman"/>
        </w:rPr>
      </w:pPr>
      <w:r>
        <w:rPr>
          <w:rFonts w:ascii="Times New Roman" w:hAnsi="Times New Roman" w:cs="Times New Roman"/>
        </w:rPr>
        <w:t>Por otra parte, tenemos a un sector de profesionales en el mundo de la ciberseguridad muy enfocados en desarrollar nuevos algoritmos y métodos de cifrado ligeros que permitan a estos dispositivos contar con una buena capa de seguridad. Todo esto sin tener que renunciar a la eficiencia ni requerir un aumento de costes a la hora de la fabricación.</w:t>
      </w:r>
    </w:p>
    <w:p w14:paraId="0B094A47" w14:textId="23B79E54" w:rsidR="002B4F58" w:rsidRDefault="002B4F58" w:rsidP="00654E64">
      <w:pPr>
        <w:spacing w:line="360" w:lineRule="auto"/>
        <w:ind w:left="360" w:firstLine="348"/>
        <w:jc w:val="both"/>
        <w:rPr>
          <w:rFonts w:ascii="Times New Roman" w:hAnsi="Times New Roman" w:cs="Times New Roman"/>
        </w:rPr>
      </w:pPr>
      <w:r>
        <w:rPr>
          <w:rFonts w:ascii="Times New Roman" w:hAnsi="Times New Roman" w:cs="Times New Roman"/>
        </w:rPr>
        <w:t xml:space="preserve">Durante la elaboración de este trabajo se ha podido comprobar no sólo la cantidad de </w:t>
      </w:r>
      <w:r w:rsidR="008710BA">
        <w:rPr>
          <w:rFonts w:ascii="Times New Roman" w:hAnsi="Times New Roman" w:cs="Times New Roman"/>
        </w:rPr>
        <w:t>algoritmos de criptografía ligera existentes</w:t>
      </w:r>
      <w:r>
        <w:rPr>
          <w:rFonts w:ascii="Times New Roman" w:hAnsi="Times New Roman" w:cs="Times New Roman"/>
        </w:rPr>
        <w:t>, sino las investigaciones que hay en curso, las implementaciones que se están realizando de estos en distintos lenguajes de programación y las mejoras en su eficiencia que se están buscando.</w:t>
      </w:r>
    </w:p>
    <w:p w14:paraId="272A5B1F" w14:textId="5A6B94F7" w:rsidR="008710BA" w:rsidRDefault="008710BA" w:rsidP="00B1178D">
      <w:pPr>
        <w:spacing w:line="360" w:lineRule="auto"/>
        <w:ind w:left="360" w:firstLine="348"/>
        <w:jc w:val="both"/>
        <w:rPr>
          <w:rFonts w:ascii="Times New Roman" w:hAnsi="Times New Roman" w:cs="Times New Roman"/>
        </w:rPr>
      </w:pPr>
      <w:r>
        <w:rPr>
          <w:rFonts w:ascii="Times New Roman" w:hAnsi="Times New Roman" w:cs="Times New Roman"/>
        </w:rPr>
        <w:t xml:space="preserve">También hay que incidir en que existe un problema serio a la hora de aplicar estas capas de seguridad a los dispositivos </w:t>
      </w:r>
      <w:proofErr w:type="spellStart"/>
      <w:r>
        <w:rPr>
          <w:rFonts w:ascii="Times New Roman" w:hAnsi="Times New Roman" w:cs="Times New Roman"/>
        </w:rPr>
        <w:t>IoT</w:t>
      </w:r>
      <w:proofErr w:type="spellEnd"/>
      <w:r>
        <w:rPr>
          <w:rFonts w:ascii="Times New Roman" w:hAnsi="Times New Roman" w:cs="Times New Roman"/>
        </w:rPr>
        <w:t xml:space="preserve"> que salen al mercado día a día, así como insistir en que existe una parte de culpa en los consumidores que se lanzan a las ofertas y a los precios bajos sin pararse a pensar en qué existe detrás</w:t>
      </w:r>
      <w:r w:rsidR="00B1178D">
        <w:rPr>
          <w:rFonts w:ascii="Times New Roman" w:hAnsi="Times New Roman" w:cs="Times New Roman"/>
        </w:rPr>
        <w:t>, produciéndose un efecto recíproco entre el desarrollo de dichos dispositivos y los hábitos de consumo de la población en el contexto del mercado tecnológico</w:t>
      </w:r>
      <w:r w:rsidR="00321CD7">
        <w:rPr>
          <w:rFonts w:ascii="Times New Roman" w:hAnsi="Times New Roman" w:cs="Times New Roman"/>
        </w:rPr>
        <w:t>.</w:t>
      </w:r>
    </w:p>
    <w:p w14:paraId="6C3EAF21" w14:textId="16F2843E" w:rsidR="00321CD7" w:rsidRDefault="00321CD7" w:rsidP="00B1178D">
      <w:pPr>
        <w:spacing w:line="360" w:lineRule="auto"/>
        <w:ind w:left="360" w:firstLine="348"/>
        <w:jc w:val="both"/>
        <w:rPr>
          <w:rFonts w:ascii="Times New Roman" w:hAnsi="Times New Roman" w:cs="Times New Roman"/>
        </w:rPr>
      </w:pPr>
      <w:r>
        <w:rPr>
          <w:rFonts w:ascii="Times New Roman" w:hAnsi="Times New Roman" w:cs="Times New Roman"/>
        </w:rPr>
        <w:t xml:space="preserve">Este fenómeno puede llegar a traducirse un riesgo directo para la seguridad sectores especialmente vulnerables. </w:t>
      </w:r>
      <w:r w:rsidR="002E468B">
        <w:rPr>
          <w:rFonts w:ascii="Times New Roman" w:hAnsi="Times New Roman" w:cs="Times New Roman"/>
        </w:rPr>
        <w:t>Así, como por ejemplo hemos visto anteriormente, se están comercializando productos enfocados a la seguridad de los más pequeños</w:t>
      </w:r>
      <w:r w:rsidR="001606C8">
        <w:rPr>
          <w:rFonts w:ascii="Times New Roman" w:hAnsi="Times New Roman" w:cs="Times New Roman"/>
        </w:rPr>
        <w:t xml:space="preserve"> cuyas medidas de seguridad son deficientes, y que pueden estar causando más problemas de los que solucionan. </w:t>
      </w:r>
    </w:p>
    <w:p w14:paraId="70C805DA" w14:textId="176FD2CF" w:rsidR="001606C8" w:rsidRDefault="001606C8" w:rsidP="00B1178D">
      <w:pPr>
        <w:spacing w:line="360" w:lineRule="auto"/>
        <w:ind w:left="360" w:firstLine="348"/>
        <w:jc w:val="both"/>
        <w:rPr>
          <w:rFonts w:ascii="Times New Roman" w:hAnsi="Times New Roman" w:cs="Times New Roman"/>
        </w:rPr>
      </w:pPr>
      <w:r>
        <w:rPr>
          <w:rFonts w:ascii="Times New Roman" w:hAnsi="Times New Roman" w:cs="Times New Roman"/>
        </w:rPr>
        <w:t xml:space="preserve">Podemos concluir en que sería muy necesaria la concienciación a nivel de consumidor de que los productos que consumen diariamente, al delegarlos a marcas o vendedores no especializados, podrían estar permitiendo a atacantes desde controlar las bombillas inteligentes de sus casas, hasta convertir sus hogares en una suerte de “Gran Hermano” en el </w:t>
      </w:r>
      <w:r>
        <w:rPr>
          <w:rFonts w:ascii="Times New Roman" w:hAnsi="Times New Roman" w:cs="Times New Roman"/>
        </w:rPr>
        <w:lastRenderedPageBreak/>
        <w:t>que todos sus dispositivos inteligentes están emitiendo video y audio públicamente a través de internet sin su conocimiento ni consentimiento.</w:t>
      </w:r>
    </w:p>
    <w:p w14:paraId="37F71854" w14:textId="1D6D3326" w:rsidR="001606C8" w:rsidRDefault="001606C8" w:rsidP="00B1178D">
      <w:pPr>
        <w:spacing w:line="360" w:lineRule="auto"/>
        <w:ind w:left="360" w:firstLine="348"/>
        <w:jc w:val="both"/>
        <w:rPr>
          <w:rFonts w:ascii="Times New Roman" w:hAnsi="Times New Roman" w:cs="Times New Roman"/>
        </w:rPr>
      </w:pPr>
    </w:p>
    <w:p w14:paraId="014FEA1D" w14:textId="71D4FB93" w:rsidR="001606C8" w:rsidRDefault="001606C8" w:rsidP="00B1178D">
      <w:pPr>
        <w:spacing w:line="360" w:lineRule="auto"/>
        <w:ind w:left="360" w:firstLine="348"/>
        <w:jc w:val="both"/>
        <w:rPr>
          <w:rFonts w:ascii="Times New Roman" w:hAnsi="Times New Roman" w:cs="Times New Roman"/>
        </w:rPr>
      </w:pPr>
    </w:p>
    <w:p w14:paraId="12C43A95" w14:textId="0D080EAB" w:rsidR="001606C8" w:rsidRDefault="001606C8" w:rsidP="00B1178D">
      <w:pPr>
        <w:spacing w:line="360" w:lineRule="auto"/>
        <w:ind w:left="360" w:firstLine="348"/>
        <w:jc w:val="both"/>
        <w:rPr>
          <w:rFonts w:ascii="Times New Roman" w:hAnsi="Times New Roman" w:cs="Times New Roman"/>
        </w:rPr>
      </w:pPr>
    </w:p>
    <w:p w14:paraId="092773DE" w14:textId="4994B289" w:rsidR="001606C8" w:rsidRDefault="001606C8" w:rsidP="00B1178D">
      <w:pPr>
        <w:spacing w:line="360" w:lineRule="auto"/>
        <w:ind w:left="360" w:firstLine="348"/>
        <w:jc w:val="both"/>
        <w:rPr>
          <w:rFonts w:ascii="Times New Roman" w:hAnsi="Times New Roman" w:cs="Times New Roman"/>
        </w:rPr>
      </w:pPr>
    </w:p>
    <w:p w14:paraId="68921605" w14:textId="4763BF5E" w:rsidR="001606C8" w:rsidRDefault="001606C8" w:rsidP="00B1178D">
      <w:pPr>
        <w:spacing w:line="360" w:lineRule="auto"/>
        <w:ind w:left="360" w:firstLine="348"/>
        <w:jc w:val="both"/>
        <w:rPr>
          <w:rFonts w:ascii="Times New Roman" w:hAnsi="Times New Roman" w:cs="Times New Roman"/>
        </w:rPr>
      </w:pPr>
    </w:p>
    <w:p w14:paraId="58B15529" w14:textId="7A335F23" w:rsidR="001606C8" w:rsidRDefault="001606C8" w:rsidP="00B1178D">
      <w:pPr>
        <w:spacing w:line="360" w:lineRule="auto"/>
        <w:ind w:left="360" w:firstLine="348"/>
        <w:jc w:val="both"/>
        <w:rPr>
          <w:rFonts w:ascii="Times New Roman" w:hAnsi="Times New Roman" w:cs="Times New Roman"/>
        </w:rPr>
      </w:pPr>
    </w:p>
    <w:p w14:paraId="1FD5AD8A" w14:textId="3ABBCFEE" w:rsidR="001606C8" w:rsidRDefault="001606C8" w:rsidP="00B1178D">
      <w:pPr>
        <w:spacing w:line="360" w:lineRule="auto"/>
        <w:ind w:left="360" w:firstLine="348"/>
        <w:jc w:val="both"/>
        <w:rPr>
          <w:rFonts w:ascii="Times New Roman" w:hAnsi="Times New Roman" w:cs="Times New Roman"/>
        </w:rPr>
      </w:pPr>
    </w:p>
    <w:p w14:paraId="5224A863" w14:textId="635CD061" w:rsidR="001606C8" w:rsidRDefault="001606C8" w:rsidP="00B1178D">
      <w:pPr>
        <w:spacing w:line="360" w:lineRule="auto"/>
        <w:ind w:left="360" w:firstLine="348"/>
        <w:jc w:val="both"/>
        <w:rPr>
          <w:rFonts w:ascii="Times New Roman" w:hAnsi="Times New Roman" w:cs="Times New Roman"/>
        </w:rPr>
      </w:pPr>
    </w:p>
    <w:p w14:paraId="7AB30116" w14:textId="403D9FC1" w:rsidR="001606C8" w:rsidRDefault="001606C8" w:rsidP="00B1178D">
      <w:pPr>
        <w:spacing w:line="360" w:lineRule="auto"/>
        <w:ind w:left="360" w:firstLine="348"/>
        <w:jc w:val="both"/>
        <w:rPr>
          <w:rFonts w:ascii="Times New Roman" w:hAnsi="Times New Roman" w:cs="Times New Roman"/>
        </w:rPr>
      </w:pPr>
    </w:p>
    <w:p w14:paraId="17268535" w14:textId="3BD110C8" w:rsidR="001606C8" w:rsidRDefault="001606C8" w:rsidP="00B1178D">
      <w:pPr>
        <w:spacing w:line="360" w:lineRule="auto"/>
        <w:ind w:left="360" w:firstLine="348"/>
        <w:jc w:val="both"/>
        <w:rPr>
          <w:rFonts w:ascii="Times New Roman" w:hAnsi="Times New Roman" w:cs="Times New Roman"/>
        </w:rPr>
      </w:pPr>
    </w:p>
    <w:p w14:paraId="5E7D89EB" w14:textId="1120DE3B" w:rsidR="001606C8" w:rsidRDefault="001606C8" w:rsidP="00B1178D">
      <w:pPr>
        <w:spacing w:line="360" w:lineRule="auto"/>
        <w:ind w:left="360" w:firstLine="348"/>
        <w:jc w:val="both"/>
        <w:rPr>
          <w:rFonts w:ascii="Times New Roman" w:hAnsi="Times New Roman" w:cs="Times New Roman"/>
        </w:rPr>
      </w:pPr>
    </w:p>
    <w:p w14:paraId="34FA3974" w14:textId="7E7ADD92" w:rsidR="001606C8" w:rsidRDefault="001606C8" w:rsidP="00B1178D">
      <w:pPr>
        <w:spacing w:line="360" w:lineRule="auto"/>
        <w:ind w:left="360" w:firstLine="348"/>
        <w:jc w:val="both"/>
        <w:rPr>
          <w:rFonts w:ascii="Times New Roman" w:hAnsi="Times New Roman" w:cs="Times New Roman"/>
        </w:rPr>
      </w:pPr>
    </w:p>
    <w:p w14:paraId="4A93205A" w14:textId="094CEF58" w:rsidR="001606C8" w:rsidRDefault="001606C8" w:rsidP="00B1178D">
      <w:pPr>
        <w:spacing w:line="360" w:lineRule="auto"/>
        <w:ind w:left="360" w:firstLine="348"/>
        <w:jc w:val="both"/>
        <w:rPr>
          <w:rFonts w:ascii="Times New Roman" w:hAnsi="Times New Roman" w:cs="Times New Roman"/>
        </w:rPr>
      </w:pPr>
    </w:p>
    <w:p w14:paraId="6786C3DB" w14:textId="38148DF0" w:rsidR="001606C8" w:rsidRDefault="001606C8" w:rsidP="00B1178D">
      <w:pPr>
        <w:spacing w:line="360" w:lineRule="auto"/>
        <w:ind w:left="360" w:firstLine="348"/>
        <w:jc w:val="both"/>
        <w:rPr>
          <w:rFonts w:ascii="Times New Roman" w:hAnsi="Times New Roman" w:cs="Times New Roman"/>
        </w:rPr>
      </w:pPr>
    </w:p>
    <w:p w14:paraId="079600D0" w14:textId="20A9F020" w:rsidR="001606C8" w:rsidRDefault="001606C8" w:rsidP="00B1178D">
      <w:pPr>
        <w:spacing w:line="360" w:lineRule="auto"/>
        <w:ind w:left="360" w:firstLine="348"/>
        <w:jc w:val="both"/>
        <w:rPr>
          <w:rFonts w:ascii="Times New Roman" w:hAnsi="Times New Roman" w:cs="Times New Roman"/>
        </w:rPr>
      </w:pPr>
    </w:p>
    <w:p w14:paraId="326DB6D2" w14:textId="360B5CCC" w:rsidR="001606C8" w:rsidRDefault="001606C8" w:rsidP="00B1178D">
      <w:pPr>
        <w:spacing w:line="360" w:lineRule="auto"/>
        <w:ind w:left="360" w:firstLine="348"/>
        <w:jc w:val="both"/>
        <w:rPr>
          <w:rFonts w:ascii="Times New Roman" w:hAnsi="Times New Roman" w:cs="Times New Roman"/>
        </w:rPr>
      </w:pPr>
    </w:p>
    <w:p w14:paraId="6CF3D506" w14:textId="61403BFE" w:rsidR="001606C8" w:rsidRDefault="001606C8" w:rsidP="00B1178D">
      <w:pPr>
        <w:spacing w:line="360" w:lineRule="auto"/>
        <w:ind w:left="360" w:firstLine="348"/>
        <w:jc w:val="both"/>
        <w:rPr>
          <w:rFonts w:ascii="Times New Roman" w:hAnsi="Times New Roman" w:cs="Times New Roman"/>
        </w:rPr>
      </w:pPr>
    </w:p>
    <w:p w14:paraId="784A6001" w14:textId="5851F34F" w:rsidR="001606C8" w:rsidRDefault="001606C8" w:rsidP="00B1178D">
      <w:pPr>
        <w:spacing w:line="360" w:lineRule="auto"/>
        <w:ind w:left="360" w:firstLine="348"/>
        <w:jc w:val="both"/>
        <w:rPr>
          <w:rFonts w:ascii="Times New Roman" w:hAnsi="Times New Roman" w:cs="Times New Roman"/>
        </w:rPr>
      </w:pPr>
    </w:p>
    <w:p w14:paraId="5AEFFBBC" w14:textId="43993390" w:rsidR="001606C8" w:rsidRDefault="001606C8" w:rsidP="00B1178D">
      <w:pPr>
        <w:spacing w:line="360" w:lineRule="auto"/>
        <w:ind w:left="360" w:firstLine="348"/>
        <w:jc w:val="both"/>
        <w:rPr>
          <w:rFonts w:ascii="Times New Roman" w:hAnsi="Times New Roman" w:cs="Times New Roman"/>
        </w:rPr>
      </w:pPr>
    </w:p>
    <w:p w14:paraId="675BF41A" w14:textId="4DB06CA6" w:rsidR="001606C8" w:rsidRDefault="001606C8" w:rsidP="00B1178D">
      <w:pPr>
        <w:spacing w:line="360" w:lineRule="auto"/>
        <w:ind w:left="360" w:firstLine="348"/>
        <w:jc w:val="both"/>
        <w:rPr>
          <w:rFonts w:ascii="Times New Roman" w:hAnsi="Times New Roman" w:cs="Times New Roman"/>
        </w:rPr>
      </w:pPr>
    </w:p>
    <w:p w14:paraId="04450908" w14:textId="67781A85" w:rsidR="001606C8" w:rsidRDefault="001606C8" w:rsidP="00B1178D">
      <w:pPr>
        <w:spacing w:line="360" w:lineRule="auto"/>
        <w:ind w:left="360" w:firstLine="348"/>
        <w:jc w:val="both"/>
        <w:rPr>
          <w:rFonts w:ascii="Times New Roman" w:hAnsi="Times New Roman" w:cs="Times New Roman"/>
        </w:rPr>
      </w:pPr>
    </w:p>
    <w:p w14:paraId="059E5D60" w14:textId="77777777" w:rsidR="001606C8" w:rsidRDefault="001606C8" w:rsidP="00B1178D">
      <w:pPr>
        <w:spacing w:line="360" w:lineRule="auto"/>
        <w:ind w:left="360" w:firstLine="348"/>
        <w:jc w:val="both"/>
        <w:rPr>
          <w:rFonts w:ascii="Times New Roman" w:hAnsi="Times New Roman" w:cs="Times New Roman"/>
        </w:rPr>
      </w:pPr>
    </w:p>
    <w:p w14:paraId="3D107D59" w14:textId="77777777" w:rsidR="001606C8" w:rsidRPr="00321CD7" w:rsidRDefault="001606C8" w:rsidP="00B1178D">
      <w:pPr>
        <w:spacing w:line="360" w:lineRule="auto"/>
        <w:ind w:left="360" w:firstLine="348"/>
        <w:jc w:val="both"/>
        <w:rPr>
          <w:rFonts w:ascii="Times New Roman" w:hAnsi="Times New Roman" w:cs="Times New Roman"/>
        </w:rPr>
      </w:pPr>
    </w:p>
    <w:p w14:paraId="7C6FE453" w14:textId="77777777" w:rsidR="00363B1A" w:rsidRPr="00363B1A" w:rsidRDefault="00363B1A" w:rsidP="00363B1A">
      <w:pPr>
        <w:ind w:left="360"/>
      </w:pPr>
    </w:p>
    <w:p w14:paraId="2818CDED" w14:textId="3F82A0C5" w:rsidR="001D6644" w:rsidRDefault="00BF5C7B" w:rsidP="00384A79">
      <w:pPr>
        <w:pStyle w:val="Ttulo1"/>
        <w:numPr>
          <w:ilvl w:val="0"/>
          <w:numId w:val="15"/>
        </w:numPr>
        <w:rPr>
          <w:rFonts w:ascii="Times New Roman" w:hAnsi="Times New Roman" w:cs="Times New Roman"/>
        </w:rPr>
      </w:pPr>
      <w:bookmarkStart w:id="47" w:name="_Toc109495942"/>
      <w:r w:rsidRPr="00BF5C7B">
        <w:rPr>
          <w:rFonts w:ascii="Times New Roman" w:hAnsi="Times New Roman" w:cs="Times New Roman"/>
        </w:rPr>
        <w:lastRenderedPageBreak/>
        <w:t>Bibliografía</w:t>
      </w:r>
      <w:bookmarkEnd w:id="47"/>
    </w:p>
    <w:p w14:paraId="65E432A2" w14:textId="7E775840" w:rsidR="00BF5C7B" w:rsidRDefault="00BF5C7B" w:rsidP="00BF5C7B"/>
    <w:p w14:paraId="43818291" w14:textId="1E1A3BEA" w:rsidR="00BF5C7B" w:rsidRDefault="0013429D" w:rsidP="00BF5C7B">
      <w:pPr>
        <w:pStyle w:val="Ttulo2"/>
        <w:rPr>
          <w:rFonts w:ascii="Times New Roman" w:hAnsi="Times New Roman" w:cs="Times New Roman"/>
        </w:rPr>
      </w:pPr>
      <w:bookmarkStart w:id="48" w:name="_Toc109495943"/>
      <w:r>
        <w:rPr>
          <w:rFonts w:ascii="Times New Roman" w:hAnsi="Times New Roman" w:cs="Times New Roman"/>
        </w:rPr>
        <w:t>7.</w:t>
      </w:r>
      <w:r w:rsidR="00F54E88">
        <w:rPr>
          <w:rFonts w:ascii="Times New Roman" w:hAnsi="Times New Roman" w:cs="Times New Roman"/>
        </w:rPr>
        <w:t xml:space="preserve">1 </w:t>
      </w:r>
      <w:r w:rsidR="00BF5C7B">
        <w:rPr>
          <w:rFonts w:ascii="Times New Roman" w:hAnsi="Times New Roman" w:cs="Times New Roman"/>
        </w:rPr>
        <w:t>Recursos online</w:t>
      </w:r>
      <w:bookmarkEnd w:id="48"/>
    </w:p>
    <w:p w14:paraId="41E4565B" w14:textId="7B25B6BF" w:rsidR="00BF5C7B" w:rsidRDefault="00BF5C7B" w:rsidP="00BF5C7B"/>
    <w:p w14:paraId="42AC8609" w14:textId="1EAD03DE" w:rsidR="00915164" w:rsidRDefault="00915164" w:rsidP="00BF5C7B">
      <w:pPr>
        <w:rPr>
          <w:rFonts w:ascii="Times New Roman" w:hAnsi="Times New Roman" w:cs="Times New Roman"/>
        </w:rPr>
      </w:pPr>
      <w:r w:rsidRPr="00915164">
        <w:rPr>
          <w:rFonts w:ascii="Times New Roman" w:hAnsi="Times New Roman" w:cs="Times New Roman"/>
        </w:rPr>
        <w:t>[1]</w:t>
      </w:r>
      <w:r w:rsidRPr="00915164">
        <w:rPr>
          <w:rFonts w:ascii="Times New Roman" w:hAnsi="Times New Roman" w:cs="Times New Roman"/>
        </w:rPr>
        <w:tab/>
      </w:r>
      <w:hyperlink r:id="rId35" w:anchor=":~:text=The%20term%20'Internet%20of%20Things,them%20through%20a%20supply%20chain" w:history="1">
        <w:r w:rsidRPr="009D3C3F">
          <w:rPr>
            <w:rStyle w:val="Hipervnculo"/>
            <w:rFonts w:ascii="Times New Roman" w:hAnsi="Times New Roman" w:cs="Times New Roman"/>
          </w:rPr>
          <w:t>https://www.visionofhumanity.org/what-is-the-internet-of-things/#:~:text=The%20term%20'Internet%20of%20Things,them%20through%20a%20supply%20chain</w:t>
        </w:r>
      </w:hyperlink>
      <w:r w:rsidRPr="00915164">
        <w:rPr>
          <w:rFonts w:ascii="Times New Roman" w:hAnsi="Times New Roman" w:cs="Times New Roman"/>
        </w:rPr>
        <w:t>.</w:t>
      </w:r>
      <w:r>
        <w:rPr>
          <w:rFonts w:ascii="Times New Roman" w:hAnsi="Times New Roman" w:cs="Times New Roman"/>
        </w:rPr>
        <w:tab/>
      </w:r>
    </w:p>
    <w:p w14:paraId="6E7A186A" w14:textId="6119BAC9" w:rsidR="00E23E92" w:rsidRDefault="00E23E92" w:rsidP="00BF5C7B">
      <w:pPr>
        <w:rPr>
          <w:rFonts w:ascii="Times New Roman" w:hAnsi="Times New Roman" w:cs="Times New Roman"/>
        </w:rPr>
      </w:pPr>
      <w:r>
        <w:rPr>
          <w:rFonts w:ascii="Times New Roman" w:hAnsi="Times New Roman" w:cs="Times New Roman"/>
        </w:rPr>
        <w:t>[2]</w:t>
      </w:r>
      <w:r>
        <w:rPr>
          <w:rFonts w:ascii="Times New Roman" w:hAnsi="Times New Roman" w:cs="Times New Roman"/>
        </w:rPr>
        <w:tab/>
      </w:r>
      <w:hyperlink r:id="rId36" w:history="1">
        <w:r w:rsidRPr="009D3C3F">
          <w:rPr>
            <w:rStyle w:val="Hipervnculo"/>
            <w:rFonts w:ascii="Times New Roman" w:hAnsi="Times New Roman" w:cs="Times New Roman"/>
          </w:rPr>
          <w:t>https://www.techtarget.com/iotagenda/definition/</w:t>
        </w:r>
        <w:r w:rsidRPr="009D3C3F">
          <w:rPr>
            <w:rStyle w:val="Hipervnculo"/>
            <w:rFonts w:ascii="Times New Roman" w:hAnsi="Times New Roman" w:cs="Times New Roman"/>
          </w:rPr>
          <w:t>I</w:t>
        </w:r>
        <w:r w:rsidRPr="009D3C3F">
          <w:rPr>
            <w:rStyle w:val="Hipervnculo"/>
            <w:rFonts w:ascii="Times New Roman" w:hAnsi="Times New Roman" w:cs="Times New Roman"/>
          </w:rPr>
          <w:t>nternet-of-Things-IoT</w:t>
        </w:r>
      </w:hyperlink>
      <w:r>
        <w:rPr>
          <w:rFonts w:ascii="Times New Roman" w:hAnsi="Times New Roman" w:cs="Times New Roman"/>
        </w:rPr>
        <w:tab/>
      </w:r>
    </w:p>
    <w:p w14:paraId="331F8ED5" w14:textId="04B27BF6" w:rsidR="00384A79" w:rsidRDefault="00384A79" w:rsidP="00BF5C7B">
      <w:pPr>
        <w:rPr>
          <w:rFonts w:ascii="Times New Roman" w:hAnsi="Times New Roman" w:cs="Times New Roman"/>
        </w:rPr>
      </w:pPr>
      <w:r>
        <w:rPr>
          <w:rFonts w:ascii="Times New Roman" w:hAnsi="Times New Roman" w:cs="Times New Roman"/>
        </w:rPr>
        <w:t>[3]</w:t>
      </w:r>
      <w:r w:rsidR="002506EB">
        <w:rPr>
          <w:rFonts w:ascii="Times New Roman" w:hAnsi="Times New Roman" w:cs="Times New Roman"/>
        </w:rPr>
        <w:tab/>
      </w:r>
      <w:hyperlink r:id="rId37" w:history="1">
        <w:r w:rsidR="002506EB" w:rsidRPr="002506EB">
          <w:rPr>
            <w:rStyle w:val="Hipervnculo"/>
            <w:rFonts w:ascii="Times New Roman" w:hAnsi="Times New Roman" w:cs="Times New Roman"/>
          </w:rPr>
          <w:t>https://owasp.org/www-pr</w:t>
        </w:r>
        <w:r w:rsidR="002506EB" w:rsidRPr="002506EB">
          <w:rPr>
            <w:rStyle w:val="Hipervnculo"/>
            <w:rFonts w:ascii="Times New Roman" w:hAnsi="Times New Roman" w:cs="Times New Roman"/>
          </w:rPr>
          <w:t>o</w:t>
        </w:r>
        <w:r w:rsidR="002506EB" w:rsidRPr="002506EB">
          <w:rPr>
            <w:rStyle w:val="Hipervnculo"/>
            <w:rFonts w:ascii="Times New Roman" w:hAnsi="Times New Roman" w:cs="Times New Roman"/>
          </w:rPr>
          <w:t>ject-internet-of-things/</w:t>
        </w:r>
      </w:hyperlink>
    </w:p>
    <w:p w14:paraId="4E4A4B3B" w14:textId="2A2F29B8" w:rsidR="003858BC" w:rsidRPr="00915164" w:rsidRDefault="003858BC" w:rsidP="00BF5C7B">
      <w:pPr>
        <w:rPr>
          <w:rFonts w:ascii="Times New Roman" w:hAnsi="Times New Roman" w:cs="Times New Roman"/>
        </w:rPr>
      </w:pPr>
      <w:r>
        <w:rPr>
          <w:rFonts w:ascii="Times New Roman" w:hAnsi="Times New Roman" w:cs="Times New Roman"/>
        </w:rPr>
        <w:t>[4]</w:t>
      </w:r>
      <w:r>
        <w:rPr>
          <w:rFonts w:ascii="Times New Roman" w:hAnsi="Times New Roman" w:cs="Times New Roman"/>
        </w:rPr>
        <w:tab/>
      </w:r>
      <w:hyperlink r:id="rId38" w:history="1">
        <w:r w:rsidRPr="003858BC">
          <w:rPr>
            <w:rStyle w:val="Hipervnculo"/>
            <w:rFonts w:ascii="Times New Roman" w:hAnsi="Times New Roman" w:cs="Times New Roman"/>
          </w:rPr>
          <w:t>https://www.justice.gov/usao-nj/pr/computer-hacker-who-launched-attacks-rutgers-university-ordered-pay-86m-restitution</w:t>
        </w:r>
      </w:hyperlink>
    </w:p>
    <w:p w14:paraId="5C9CD3FC" w14:textId="7F36233C" w:rsidR="00BF5C7B" w:rsidRDefault="00BF5C7B"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5</w:t>
      </w:r>
      <w:r>
        <w:rPr>
          <w:rFonts w:ascii="Times New Roman" w:hAnsi="Times New Roman" w:cs="Times New Roman"/>
        </w:rPr>
        <w:t>]</w:t>
      </w:r>
      <w:r>
        <w:rPr>
          <w:rFonts w:ascii="Times New Roman" w:hAnsi="Times New Roman" w:cs="Times New Roman"/>
        </w:rPr>
        <w:tab/>
      </w:r>
      <w:hyperlink r:id="rId39" w:history="1">
        <w:r w:rsidRPr="00BE1AE3">
          <w:rPr>
            <w:rStyle w:val="Hipervnculo"/>
            <w:rFonts w:ascii="Times New Roman" w:hAnsi="Times New Roman" w:cs="Times New Roman"/>
          </w:rPr>
          <w:t>https://www.cloudflare.com/es-es/learning/ddos/glossary/mirai-botnet/</w:t>
        </w:r>
      </w:hyperlink>
    </w:p>
    <w:p w14:paraId="7FD85842" w14:textId="2CC8CABB" w:rsidR="00BF5C7B" w:rsidRDefault="00BF5C7B"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6</w:t>
      </w:r>
      <w:r>
        <w:rPr>
          <w:rFonts w:ascii="Times New Roman" w:hAnsi="Times New Roman" w:cs="Times New Roman"/>
        </w:rPr>
        <w:t>]</w:t>
      </w:r>
      <w:r>
        <w:rPr>
          <w:rFonts w:ascii="Times New Roman" w:hAnsi="Times New Roman" w:cs="Times New Roman"/>
        </w:rPr>
        <w:tab/>
      </w:r>
      <w:hyperlink r:id="rId40" w:history="1">
        <w:r w:rsidR="00DC5E10" w:rsidRPr="00BE1AE3">
          <w:rPr>
            <w:rStyle w:val="Hipervnculo"/>
            <w:rFonts w:ascii="Times New Roman" w:hAnsi="Times New Roman" w:cs="Times New Roman"/>
          </w:rPr>
          <w:t>https://www.kaspersky.es/blog/blackhat-jeep-cherokee-hack-explained/6552/</w:t>
        </w:r>
      </w:hyperlink>
    </w:p>
    <w:p w14:paraId="7240A086" w14:textId="625E9192" w:rsidR="00DC5E10" w:rsidRDefault="00DC5E10"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7</w:t>
      </w:r>
      <w:r>
        <w:rPr>
          <w:rFonts w:ascii="Times New Roman" w:hAnsi="Times New Roman" w:cs="Times New Roman"/>
        </w:rPr>
        <w:t>]</w:t>
      </w:r>
      <w:r>
        <w:rPr>
          <w:rFonts w:ascii="Times New Roman" w:hAnsi="Times New Roman" w:cs="Times New Roman"/>
        </w:rPr>
        <w:tab/>
      </w:r>
      <w:hyperlink r:id="rId41" w:history="1">
        <w:r w:rsidRPr="00812AE9">
          <w:rPr>
            <w:rStyle w:val="Hipervnculo"/>
            <w:rFonts w:ascii="Times New Roman" w:hAnsi="Times New Roman" w:cs="Times New Roman"/>
          </w:rPr>
          <w:t>https://www.theregister.com/2016/10/13/possibly_worst_iot_security_failure_yet/</w:t>
        </w:r>
      </w:hyperlink>
    </w:p>
    <w:p w14:paraId="3E3665DB" w14:textId="5E94A7CB" w:rsidR="00DC5E10" w:rsidRDefault="00DC5E10"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8</w:t>
      </w:r>
      <w:r>
        <w:rPr>
          <w:rFonts w:ascii="Times New Roman" w:hAnsi="Times New Roman" w:cs="Times New Roman"/>
        </w:rPr>
        <w:t>]</w:t>
      </w:r>
      <w:r w:rsidR="00DF1122">
        <w:rPr>
          <w:rFonts w:ascii="Times New Roman" w:hAnsi="Times New Roman" w:cs="Times New Roman"/>
        </w:rPr>
        <w:tab/>
      </w:r>
      <w:hyperlink r:id="rId42" w:history="1">
        <w:r w:rsidR="00DF1122" w:rsidRPr="00812AE9">
          <w:rPr>
            <w:rStyle w:val="Hipervnculo"/>
            <w:rFonts w:ascii="Times New Roman" w:hAnsi="Times New Roman" w:cs="Times New Roman"/>
          </w:rPr>
          <w:t>http://lightweightcrypto.org/present/present_ches2007.pdf</w:t>
        </w:r>
      </w:hyperlink>
      <w:r w:rsidR="00DF1122">
        <w:rPr>
          <w:rFonts w:ascii="Times New Roman" w:hAnsi="Times New Roman" w:cs="Times New Roman"/>
        </w:rPr>
        <w:t xml:space="preserve"> </w:t>
      </w:r>
    </w:p>
    <w:p w14:paraId="0C6A0895" w14:textId="00B120F4" w:rsidR="00DF1122" w:rsidRDefault="00DF1122"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9</w:t>
      </w:r>
      <w:r>
        <w:rPr>
          <w:rFonts w:ascii="Times New Roman" w:hAnsi="Times New Roman" w:cs="Times New Roman"/>
        </w:rPr>
        <w:t>]</w:t>
      </w:r>
      <w:r>
        <w:rPr>
          <w:rFonts w:ascii="Times New Roman" w:hAnsi="Times New Roman" w:cs="Times New Roman"/>
        </w:rPr>
        <w:tab/>
      </w:r>
      <w:hyperlink r:id="rId43" w:history="1">
        <w:r w:rsidR="00EA7E4D" w:rsidRPr="00812AE9">
          <w:rPr>
            <w:rStyle w:val="Hipervnculo"/>
            <w:rFonts w:ascii="Times New Roman" w:hAnsi="Times New Roman" w:cs="Times New Roman"/>
          </w:rPr>
          <w:t>https://en.wikipedia.org/wiki/Simon_(cipher)</w:t>
        </w:r>
      </w:hyperlink>
    </w:p>
    <w:p w14:paraId="6D4A8940" w14:textId="0C6AFE03" w:rsidR="00EA7E4D" w:rsidRDefault="00EA7E4D"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10</w:t>
      </w:r>
      <w:r>
        <w:rPr>
          <w:rFonts w:ascii="Times New Roman" w:hAnsi="Times New Roman" w:cs="Times New Roman"/>
        </w:rPr>
        <w:t>]</w:t>
      </w:r>
      <w:r>
        <w:rPr>
          <w:rFonts w:ascii="Times New Roman" w:hAnsi="Times New Roman" w:cs="Times New Roman"/>
        </w:rPr>
        <w:tab/>
      </w:r>
      <w:hyperlink r:id="rId44" w:history="1">
        <w:r w:rsidRPr="00812AE9">
          <w:rPr>
            <w:rStyle w:val="Hipervnculo"/>
            <w:rFonts w:ascii="Times New Roman" w:hAnsi="Times New Roman" w:cs="Times New Roman"/>
          </w:rPr>
          <w:t>https://www.cryptopp.com/wiki/SPECK</w:t>
        </w:r>
      </w:hyperlink>
    </w:p>
    <w:p w14:paraId="56605AF1" w14:textId="21798F55" w:rsidR="00EA7E4D" w:rsidRDefault="00EA7E4D" w:rsidP="00BF5C7B">
      <w:pPr>
        <w:rPr>
          <w:rFonts w:ascii="Times New Roman" w:hAnsi="Times New Roman" w:cs="Times New Roman"/>
        </w:rPr>
      </w:pPr>
      <w:r>
        <w:rPr>
          <w:rFonts w:ascii="Times New Roman" w:hAnsi="Times New Roman" w:cs="Times New Roman"/>
        </w:rPr>
        <w:t>[</w:t>
      </w:r>
      <w:r w:rsidR="00384A79">
        <w:rPr>
          <w:rFonts w:ascii="Times New Roman" w:hAnsi="Times New Roman" w:cs="Times New Roman"/>
        </w:rPr>
        <w:t>1</w:t>
      </w:r>
      <w:r w:rsidR="003858BC">
        <w:rPr>
          <w:rFonts w:ascii="Times New Roman" w:hAnsi="Times New Roman" w:cs="Times New Roman"/>
        </w:rPr>
        <w:t>1</w:t>
      </w:r>
      <w:r>
        <w:rPr>
          <w:rFonts w:ascii="Times New Roman" w:hAnsi="Times New Roman" w:cs="Times New Roman"/>
        </w:rPr>
        <w:t>]</w:t>
      </w:r>
      <w:r>
        <w:rPr>
          <w:rFonts w:ascii="Times New Roman" w:hAnsi="Times New Roman" w:cs="Times New Roman"/>
        </w:rPr>
        <w:tab/>
      </w:r>
      <w:hyperlink r:id="rId45" w:history="1">
        <w:r w:rsidRPr="00812AE9">
          <w:rPr>
            <w:rStyle w:val="Hipervnculo"/>
            <w:rFonts w:ascii="Times New Roman" w:hAnsi="Times New Roman" w:cs="Times New Roman"/>
          </w:rPr>
          <w:t>https://sites.google.com/site/photonhashfunction/design</w:t>
        </w:r>
      </w:hyperlink>
    </w:p>
    <w:p w14:paraId="1981DCF7" w14:textId="7685B77B" w:rsidR="00EA7E4D" w:rsidRDefault="00EA7E4D" w:rsidP="00BF5C7B">
      <w:pPr>
        <w:rPr>
          <w:rFonts w:ascii="Times New Roman" w:hAnsi="Times New Roman" w:cs="Times New Roman"/>
        </w:rPr>
      </w:pPr>
      <w:r>
        <w:rPr>
          <w:rFonts w:ascii="Times New Roman" w:hAnsi="Times New Roman" w:cs="Times New Roman"/>
        </w:rPr>
        <w:t>[</w:t>
      </w:r>
      <w:r w:rsidR="009739A5">
        <w:rPr>
          <w:rFonts w:ascii="Times New Roman" w:hAnsi="Times New Roman" w:cs="Times New Roman"/>
        </w:rPr>
        <w:t>1</w:t>
      </w:r>
      <w:r w:rsidR="003858BC">
        <w:rPr>
          <w:rFonts w:ascii="Times New Roman" w:hAnsi="Times New Roman" w:cs="Times New Roman"/>
        </w:rPr>
        <w:t>2</w:t>
      </w:r>
      <w:r>
        <w:rPr>
          <w:rFonts w:ascii="Times New Roman" w:hAnsi="Times New Roman" w:cs="Times New Roman"/>
        </w:rPr>
        <w:t>]</w:t>
      </w:r>
      <w:r>
        <w:rPr>
          <w:rFonts w:ascii="Times New Roman" w:hAnsi="Times New Roman" w:cs="Times New Roman"/>
        </w:rPr>
        <w:tab/>
      </w:r>
      <w:hyperlink r:id="rId46" w:history="1">
        <w:r w:rsidRPr="00812AE9">
          <w:rPr>
            <w:rStyle w:val="Hipervnculo"/>
            <w:rFonts w:ascii="Times New Roman" w:hAnsi="Times New Roman" w:cs="Times New Roman"/>
          </w:rPr>
          <w:t>https://link.springer.com/article/10.1007/s00145-012-9125-6</w:t>
        </w:r>
      </w:hyperlink>
    </w:p>
    <w:p w14:paraId="3D9A5F63" w14:textId="6DA9D65E" w:rsidR="00EA7E4D" w:rsidRDefault="009739A5"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3</w:t>
      </w:r>
      <w:r w:rsidR="00EA7E4D">
        <w:rPr>
          <w:rFonts w:ascii="Times New Roman" w:hAnsi="Times New Roman" w:cs="Times New Roman"/>
        </w:rPr>
        <w:t>]</w:t>
      </w:r>
      <w:r w:rsidR="00EA7E4D">
        <w:rPr>
          <w:rFonts w:ascii="Times New Roman" w:hAnsi="Times New Roman" w:cs="Times New Roman"/>
        </w:rPr>
        <w:tab/>
      </w:r>
      <w:hyperlink r:id="rId47" w:history="1">
        <w:r w:rsidR="00EA7E4D" w:rsidRPr="00812AE9">
          <w:rPr>
            <w:rStyle w:val="Hipervnculo"/>
            <w:rFonts w:ascii="Times New Roman" w:hAnsi="Times New Roman" w:cs="Times New Roman"/>
          </w:rPr>
          <w:t>https://www.ecrypt.eu.org/stream/e2-grain.html</w:t>
        </w:r>
      </w:hyperlink>
    </w:p>
    <w:p w14:paraId="47E497A1" w14:textId="1EFCDB6C" w:rsidR="00EA7E4D" w:rsidRDefault="00EA7E4D"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4</w:t>
      </w:r>
      <w:r>
        <w:rPr>
          <w:rFonts w:ascii="Times New Roman" w:hAnsi="Times New Roman" w:cs="Times New Roman"/>
        </w:rPr>
        <w:t>]</w:t>
      </w:r>
      <w:r>
        <w:rPr>
          <w:rFonts w:ascii="Times New Roman" w:hAnsi="Times New Roman" w:cs="Times New Roman"/>
        </w:rPr>
        <w:tab/>
      </w:r>
      <w:hyperlink r:id="rId48" w:history="1">
        <w:r w:rsidR="001D2F52" w:rsidRPr="00812AE9">
          <w:rPr>
            <w:rStyle w:val="Hipervnculo"/>
            <w:rFonts w:ascii="Times New Roman" w:hAnsi="Times New Roman" w:cs="Times New Roman"/>
          </w:rPr>
          <w:t>https://www.ecrypt.eu.org/stream/p3ciphers/trivium/trivium_p3.pdf</w:t>
        </w:r>
      </w:hyperlink>
    </w:p>
    <w:p w14:paraId="7B42028B" w14:textId="2A628B80" w:rsidR="001D2F52" w:rsidRDefault="001D2F52"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5</w:t>
      </w:r>
      <w:r>
        <w:rPr>
          <w:rFonts w:ascii="Times New Roman" w:hAnsi="Times New Roman" w:cs="Times New Roman"/>
        </w:rPr>
        <w:t>]</w:t>
      </w:r>
      <w:r>
        <w:rPr>
          <w:rFonts w:ascii="Times New Roman" w:hAnsi="Times New Roman" w:cs="Times New Roman"/>
        </w:rPr>
        <w:tab/>
      </w:r>
      <w:hyperlink r:id="rId49" w:history="1">
        <w:r w:rsidRPr="00812AE9">
          <w:rPr>
            <w:rStyle w:val="Hipervnculo"/>
            <w:rFonts w:ascii="Times New Roman" w:hAnsi="Times New Roman" w:cs="Times New Roman"/>
          </w:rPr>
          <w:t>https://www.ecrypt.eu.org/stream/p3ciphers/mickey/mickey_p3.pdf</w:t>
        </w:r>
      </w:hyperlink>
    </w:p>
    <w:p w14:paraId="539F4AC7" w14:textId="70786DFA" w:rsidR="001D2F52" w:rsidRDefault="001D2F52"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6</w:t>
      </w:r>
      <w:r>
        <w:rPr>
          <w:rFonts w:ascii="Times New Roman" w:hAnsi="Times New Roman" w:cs="Times New Roman"/>
        </w:rPr>
        <w:t>]</w:t>
      </w:r>
      <w:r>
        <w:rPr>
          <w:rFonts w:ascii="Times New Roman" w:hAnsi="Times New Roman" w:cs="Times New Roman"/>
        </w:rPr>
        <w:tab/>
      </w:r>
      <w:hyperlink r:id="rId50" w:history="1">
        <w:r w:rsidRPr="00812AE9">
          <w:rPr>
            <w:rStyle w:val="Hipervnculo"/>
            <w:rFonts w:ascii="Times New Roman" w:hAnsi="Times New Roman" w:cs="Times New Roman"/>
          </w:rPr>
          <w:t>https://mouha.be/chaskey/</w:t>
        </w:r>
      </w:hyperlink>
    </w:p>
    <w:p w14:paraId="11908E48" w14:textId="03E2AA34" w:rsidR="00F54E88" w:rsidRDefault="00F54E88"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7</w:t>
      </w:r>
      <w:r>
        <w:rPr>
          <w:rFonts w:ascii="Times New Roman" w:hAnsi="Times New Roman" w:cs="Times New Roman"/>
        </w:rPr>
        <w:t>]</w:t>
      </w:r>
      <w:r>
        <w:rPr>
          <w:rFonts w:ascii="Times New Roman" w:hAnsi="Times New Roman" w:cs="Times New Roman"/>
        </w:rPr>
        <w:tab/>
      </w:r>
      <w:hyperlink r:id="rId51" w:history="1">
        <w:r w:rsidRPr="00812AE9">
          <w:rPr>
            <w:rStyle w:val="Hipervnculo"/>
            <w:rFonts w:ascii="Times New Roman" w:hAnsi="Times New Roman" w:cs="Times New Roman"/>
          </w:rPr>
          <w:t>https://tinycrypt.wordpress.com/2017/03/22/asmcodes-lightmac/</w:t>
        </w:r>
      </w:hyperlink>
    </w:p>
    <w:p w14:paraId="0E7CA2EC" w14:textId="470CC246" w:rsidR="00F54E88" w:rsidRDefault="00015C39" w:rsidP="00BF5C7B">
      <w:pPr>
        <w:rPr>
          <w:rFonts w:ascii="Times New Roman" w:hAnsi="Times New Roman" w:cs="Times New Roman"/>
        </w:rPr>
      </w:pPr>
      <w:r>
        <w:rPr>
          <w:rFonts w:ascii="Times New Roman" w:hAnsi="Times New Roman" w:cs="Times New Roman"/>
        </w:rPr>
        <w:t>[18]</w:t>
      </w:r>
      <w:r>
        <w:rPr>
          <w:rFonts w:ascii="Times New Roman" w:hAnsi="Times New Roman" w:cs="Times New Roman"/>
        </w:rPr>
        <w:tab/>
      </w:r>
      <w:hyperlink r:id="rId52" w:history="1">
        <w:r w:rsidRPr="00015C39">
          <w:rPr>
            <w:rStyle w:val="Hipervnculo"/>
            <w:rFonts w:ascii="Times New Roman" w:hAnsi="Times New Roman" w:cs="Times New Roman"/>
          </w:rPr>
          <w:t>http://lightcipher2022.herokuapp.com/</w:t>
        </w:r>
      </w:hyperlink>
    </w:p>
    <w:p w14:paraId="4F85DD08" w14:textId="6AA80D50" w:rsidR="00015C39" w:rsidRDefault="00015C39" w:rsidP="00BF5C7B">
      <w:pPr>
        <w:rPr>
          <w:rFonts w:ascii="Times New Roman" w:hAnsi="Times New Roman" w:cs="Times New Roman"/>
        </w:rPr>
      </w:pPr>
      <w:r>
        <w:rPr>
          <w:rFonts w:ascii="Times New Roman" w:hAnsi="Times New Roman" w:cs="Times New Roman"/>
        </w:rPr>
        <w:t>[19]</w:t>
      </w:r>
      <w:r>
        <w:rPr>
          <w:rFonts w:ascii="Times New Roman" w:hAnsi="Times New Roman" w:cs="Times New Roman"/>
        </w:rPr>
        <w:tab/>
      </w:r>
      <w:hyperlink r:id="rId53" w:history="1">
        <w:r w:rsidRPr="00015C39">
          <w:rPr>
            <w:rStyle w:val="Hipervnculo"/>
            <w:rFonts w:ascii="Times New Roman" w:hAnsi="Times New Roman" w:cs="Times New Roman"/>
          </w:rPr>
          <w:t>https://github.com/joscarboz/lightCipher</w:t>
        </w:r>
      </w:hyperlink>
    </w:p>
    <w:p w14:paraId="4C13A6D4" w14:textId="6A3C810E" w:rsidR="00015C39" w:rsidRDefault="00015C39" w:rsidP="00BF5C7B">
      <w:pPr>
        <w:rPr>
          <w:rFonts w:ascii="Times New Roman" w:hAnsi="Times New Roman" w:cs="Times New Roman"/>
        </w:rPr>
      </w:pPr>
      <w:r>
        <w:rPr>
          <w:rFonts w:ascii="Times New Roman" w:hAnsi="Times New Roman" w:cs="Times New Roman"/>
        </w:rPr>
        <w:t>[20]</w:t>
      </w:r>
      <w:r>
        <w:rPr>
          <w:rFonts w:ascii="Times New Roman" w:hAnsi="Times New Roman" w:cs="Times New Roman"/>
        </w:rPr>
        <w:tab/>
      </w:r>
      <w:hyperlink r:id="rId54" w:history="1">
        <w:r w:rsidRPr="00015C39">
          <w:rPr>
            <w:rStyle w:val="Hipervnculo"/>
            <w:rFonts w:ascii="Times New Roman" w:hAnsi="Times New Roman" w:cs="Times New Roman"/>
          </w:rPr>
          <w:t>https://github.com/GaloisInc/saw-script</w:t>
        </w:r>
      </w:hyperlink>
    </w:p>
    <w:p w14:paraId="6422F1ED" w14:textId="77777777" w:rsidR="001D2F52" w:rsidRDefault="001D2F52" w:rsidP="001D2F52">
      <w:pPr>
        <w:pStyle w:val="Ttulo2"/>
      </w:pPr>
    </w:p>
    <w:p w14:paraId="26644136" w14:textId="189C0381" w:rsidR="001D2F52" w:rsidRDefault="0013429D" w:rsidP="001D2F52">
      <w:pPr>
        <w:pStyle w:val="Ttulo2"/>
        <w:rPr>
          <w:rFonts w:ascii="Times New Roman" w:hAnsi="Times New Roman" w:cs="Times New Roman"/>
        </w:rPr>
      </w:pPr>
      <w:bookmarkStart w:id="49" w:name="_Toc109495944"/>
      <w:r>
        <w:rPr>
          <w:rFonts w:ascii="Times New Roman" w:hAnsi="Times New Roman" w:cs="Times New Roman"/>
        </w:rPr>
        <w:t>7</w:t>
      </w:r>
      <w:r w:rsidR="00F54E88">
        <w:rPr>
          <w:rFonts w:ascii="Times New Roman" w:hAnsi="Times New Roman" w:cs="Times New Roman"/>
        </w:rPr>
        <w:t xml:space="preserve">.2 </w:t>
      </w:r>
      <w:r w:rsidR="001D2F52" w:rsidRPr="001D2F52">
        <w:rPr>
          <w:rFonts w:ascii="Times New Roman" w:hAnsi="Times New Roman" w:cs="Times New Roman"/>
        </w:rPr>
        <w:t>Imágenes</w:t>
      </w:r>
      <w:bookmarkEnd w:id="49"/>
    </w:p>
    <w:p w14:paraId="30712703" w14:textId="0F33E9F1" w:rsidR="001D2F52" w:rsidRDefault="001D2F52" w:rsidP="001D2F52">
      <w:pPr>
        <w:pStyle w:val="Ttulo2"/>
        <w:rPr>
          <w:rFonts w:ascii="Times New Roman" w:hAnsi="Times New Roman" w:cs="Times New Roman"/>
        </w:rPr>
      </w:pPr>
    </w:p>
    <w:p w14:paraId="55A2877C" w14:textId="13D5C3E6" w:rsidR="005F1D48" w:rsidRPr="005F1D48" w:rsidRDefault="005F1D48" w:rsidP="005F1D48"/>
    <w:p w14:paraId="5E3BFA27" w14:textId="0E1987BF" w:rsidR="005F1D48" w:rsidRDefault="00000000" w:rsidP="005F1D48">
      <w:pPr>
        <w:pStyle w:val="Prrafodelista"/>
        <w:numPr>
          <w:ilvl w:val="0"/>
          <w:numId w:val="16"/>
        </w:numPr>
        <w:spacing w:line="360" w:lineRule="auto"/>
      </w:pPr>
      <w:hyperlink r:id="rId55" w:history="1">
        <w:r w:rsidR="005F1D48" w:rsidRPr="00C23408">
          <w:rPr>
            <w:rStyle w:val="Hipervnculo"/>
          </w:rPr>
          <w:t>https://iotbusinessnews.com/2022/05/19/70343-state-of-iot-2022-number-of-connected-iot-devices-growing-18-to-14-4-billion-globally/</w:t>
        </w:r>
      </w:hyperlink>
    </w:p>
    <w:p w14:paraId="04795EC4" w14:textId="20B965EB" w:rsidR="002E00CE" w:rsidRDefault="00000000" w:rsidP="005F1D48">
      <w:pPr>
        <w:pStyle w:val="Prrafodelista"/>
        <w:numPr>
          <w:ilvl w:val="0"/>
          <w:numId w:val="16"/>
        </w:numPr>
        <w:spacing w:line="360" w:lineRule="auto"/>
      </w:pPr>
      <w:hyperlink r:id="rId56" w:history="1">
        <w:r w:rsidR="002E00CE" w:rsidRPr="00C23408">
          <w:rPr>
            <w:rStyle w:val="Hipervnculo"/>
          </w:rPr>
          <w:t>https://www.appsealing.com/owasp-iot-top-10/</w:t>
        </w:r>
      </w:hyperlink>
      <w:r w:rsidR="002E00CE">
        <w:tab/>
      </w:r>
    </w:p>
    <w:p w14:paraId="1974D441" w14:textId="52518F06" w:rsidR="005F1D48" w:rsidRDefault="00000000" w:rsidP="005F1D48">
      <w:pPr>
        <w:pStyle w:val="Prrafodelista"/>
        <w:numPr>
          <w:ilvl w:val="0"/>
          <w:numId w:val="16"/>
        </w:numPr>
        <w:spacing w:line="360" w:lineRule="auto"/>
      </w:pPr>
      <w:hyperlink r:id="rId57" w:history="1">
        <w:r w:rsidR="005F1D48" w:rsidRPr="00812AE9">
          <w:rPr>
            <w:rStyle w:val="Hipervnculo"/>
          </w:rPr>
          <w:t>https://news.softpedia.com/news/there-are-almost-half-of-million-iot-devices-infected-with-the-mirai-iot-malware-509432.shtml</w:t>
        </w:r>
      </w:hyperlink>
    </w:p>
    <w:p w14:paraId="7FE0D0F4" w14:textId="6407ED83" w:rsidR="001D2F52" w:rsidRDefault="00000000" w:rsidP="00F54E88">
      <w:pPr>
        <w:pStyle w:val="Prrafodelista"/>
        <w:numPr>
          <w:ilvl w:val="0"/>
          <w:numId w:val="16"/>
        </w:numPr>
        <w:spacing w:line="360" w:lineRule="auto"/>
      </w:pPr>
      <w:hyperlink r:id="rId58" w:history="1">
        <w:r w:rsidR="001D2F52" w:rsidRPr="00812AE9">
          <w:rPr>
            <w:rStyle w:val="Hipervnculo"/>
          </w:rPr>
          <w:t>https://www.kaspersky.es/blog/blackhat-jeep-cherokee-hack-explained/6552/</w:t>
        </w:r>
      </w:hyperlink>
    </w:p>
    <w:p w14:paraId="2C42C14C" w14:textId="79651291" w:rsidR="001D2F52" w:rsidRDefault="00000000" w:rsidP="00F54E88">
      <w:pPr>
        <w:pStyle w:val="Prrafodelista"/>
        <w:numPr>
          <w:ilvl w:val="0"/>
          <w:numId w:val="16"/>
        </w:numPr>
        <w:spacing w:line="360" w:lineRule="auto"/>
      </w:pPr>
      <w:hyperlink r:id="rId59" w:history="1">
        <w:r w:rsidR="001D2F52" w:rsidRPr="00812AE9">
          <w:rPr>
            <w:rStyle w:val="Hipervnculo"/>
          </w:rPr>
          <w:t>https://www.kaspersky.es/blog/blackhat-jeep-cherokee-hack-explained/6552/</w:t>
        </w:r>
      </w:hyperlink>
    </w:p>
    <w:p w14:paraId="3C124E4F" w14:textId="5948AD29" w:rsidR="001D2F52" w:rsidRDefault="00000000" w:rsidP="00F54E88">
      <w:pPr>
        <w:pStyle w:val="Prrafodelista"/>
        <w:numPr>
          <w:ilvl w:val="0"/>
          <w:numId w:val="16"/>
        </w:numPr>
        <w:spacing w:line="360" w:lineRule="auto"/>
      </w:pPr>
      <w:hyperlink r:id="rId60" w:history="1">
        <w:r w:rsidR="001D2F52" w:rsidRPr="00812AE9">
          <w:rPr>
            <w:rStyle w:val="Hipervnculo"/>
          </w:rPr>
          <w:t>https://www.amazon.es/Owlet-Smart-Vigilabeb%C3%A9s-card%C3%ADaco-ox%C3%ADgeno/dp/B08CY71MZM</w:t>
        </w:r>
      </w:hyperlink>
    </w:p>
    <w:p w14:paraId="0C9C1407" w14:textId="089FD49F" w:rsidR="001D2F52" w:rsidRDefault="00000000" w:rsidP="00F54E88">
      <w:pPr>
        <w:pStyle w:val="Prrafodelista"/>
        <w:numPr>
          <w:ilvl w:val="0"/>
          <w:numId w:val="16"/>
        </w:numPr>
        <w:spacing w:line="360" w:lineRule="auto"/>
      </w:pPr>
      <w:hyperlink r:id="rId61" w:history="1">
        <w:r w:rsidR="001D2F52" w:rsidRPr="00812AE9">
          <w:rPr>
            <w:rStyle w:val="Hipervnculo"/>
          </w:rPr>
          <w:t>http://lightweightcrypto.org/present/present_ches2007.pdf</w:t>
        </w:r>
      </w:hyperlink>
    </w:p>
    <w:p w14:paraId="734FA2C8" w14:textId="0D48D147" w:rsidR="001D2F52" w:rsidRDefault="00000000" w:rsidP="00F54E88">
      <w:pPr>
        <w:pStyle w:val="Prrafodelista"/>
        <w:numPr>
          <w:ilvl w:val="0"/>
          <w:numId w:val="16"/>
        </w:numPr>
        <w:spacing w:line="360" w:lineRule="auto"/>
      </w:pPr>
      <w:hyperlink r:id="rId62" w:history="1">
        <w:r w:rsidR="001D2F52" w:rsidRPr="00812AE9">
          <w:rPr>
            <w:rStyle w:val="Hipervnculo"/>
          </w:rPr>
          <w:t>https://en.wikipedia.org/wiki/Simon_%28cipher%29</w:t>
        </w:r>
      </w:hyperlink>
    </w:p>
    <w:p w14:paraId="7ABCA9A6" w14:textId="4FEACC23" w:rsidR="001D2F52" w:rsidRDefault="00000000" w:rsidP="00F54E88">
      <w:pPr>
        <w:pStyle w:val="Prrafodelista"/>
        <w:numPr>
          <w:ilvl w:val="0"/>
          <w:numId w:val="16"/>
        </w:numPr>
        <w:spacing w:line="360" w:lineRule="auto"/>
      </w:pPr>
      <w:hyperlink r:id="rId63" w:history="1">
        <w:r w:rsidR="00F54E88" w:rsidRPr="00812AE9">
          <w:rPr>
            <w:rStyle w:val="Hipervnculo"/>
          </w:rPr>
          <w:t>https://en.wikipedia.org/wiki/Speck_%28cipher%29</w:t>
        </w:r>
      </w:hyperlink>
    </w:p>
    <w:p w14:paraId="5A712C24" w14:textId="08FC15E0" w:rsidR="00F54E88" w:rsidRDefault="00000000" w:rsidP="00F54E88">
      <w:pPr>
        <w:pStyle w:val="Prrafodelista"/>
        <w:numPr>
          <w:ilvl w:val="0"/>
          <w:numId w:val="16"/>
        </w:numPr>
        <w:spacing w:line="360" w:lineRule="auto"/>
      </w:pPr>
      <w:hyperlink r:id="rId64" w:history="1">
        <w:r w:rsidR="00F54E88" w:rsidRPr="00812AE9">
          <w:rPr>
            <w:rStyle w:val="Hipervnculo"/>
          </w:rPr>
          <w:t>https://sites.google.com/site/photonhashfunction/design</w:t>
        </w:r>
      </w:hyperlink>
    </w:p>
    <w:p w14:paraId="6FE774C2" w14:textId="7B90F519" w:rsidR="00F54E88" w:rsidRDefault="00000000" w:rsidP="00F54E88">
      <w:pPr>
        <w:pStyle w:val="Prrafodelista"/>
        <w:numPr>
          <w:ilvl w:val="0"/>
          <w:numId w:val="16"/>
        </w:numPr>
        <w:spacing w:line="360" w:lineRule="auto"/>
      </w:pPr>
      <w:hyperlink r:id="rId65" w:history="1">
        <w:r w:rsidR="00F54E88" w:rsidRPr="00812AE9">
          <w:rPr>
            <w:rStyle w:val="Hipervnculo"/>
          </w:rPr>
          <w:t>https://sites.google.com/site/photonhashfunction/design</w:t>
        </w:r>
      </w:hyperlink>
    </w:p>
    <w:p w14:paraId="38DE258E" w14:textId="39FB13A4" w:rsidR="00F54E88" w:rsidRDefault="00000000" w:rsidP="00F54E88">
      <w:pPr>
        <w:pStyle w:val="Prrafodelista"/>
        <w:numPr>
          <w:ilvl w:val="0"/>
          <w:numId w:val="16"/>
        </w:numPr>
        <w:spacing w:line="360" w:lineRule="auto"/>
      </w:pPr>
      <w:hyperlink r:id="rId66" w:history="1">
        <w:r w:rsidR="00F54E88" w:rsidRPr="00812AE9">
          <w:rPr>
            <w:rStyle w:val="Hipervnculo"/>
          </w:rPr>
          <w:t>https://en.wikipedia.org/wiki/Trivium_%28cipher%29</w:t>
        </w:r>
      </w:hyperlink>
    </w:p>
    <w:p w14:paraId="702D426F" w14:textId="14861048" w:rsidR="00F54E88" w:rsidRDefault="00000000" w:rsidP="00F54E88">
      <w:pPr>
        <w:pStyle w:val="Prrafodelista"/>
        <w:numPr>
          <w:ilvl w:val="0"/>
          <w:numId w:val="16"/>
        </w:numPr>
        <w:spacing w:line="360" w:lineRule="auto"/>
      </w:pPr>
      <w:hyperlink r:id="rId67" w:history="1">
        <w:r w:rsidR="00F54E88" w:rsidRPr="00812AE9">
          <w:rPr>
            <w:rStyle w:val="Hipervnculo"/>
          </w:rPr>
          <w:t>https://tinycrypt.wordpress.com/2017/03/22/asmcodes-lightmac/</w:t>
        </w:r>
      </w:hyperlink>
    </w:p>
    <w:p w14:paraId="3C3AE0D8" w14:textId="77777777" w:rsidR="00F54E88" w:rsidRDefault="00F54E88" w:rsidP="00F54E88">
      <w:pPr>
        <w:spacing w:line="360" w:lineRule="auto"/>
      </w:pPr>
    </w:p>
    <w:p w14:paraId="0A510DCB" w14:textId="77777777" w:rsidR="00F54E88" w:rsidRPr="001D2F52" w:rsidRDefault="00F54E88" w:rsidP="00F54E88">
      <w:pPr>
        <w:pStyle w:val="Prrafodelista"/>
      </w:pPr>
    </w:p>
    <w:p w14:paraId="26D7576A" w14:textId="2E4143CB" w:rsidR="00BF5C7B" w:rsidRDefault="00BF5C7B" w:rsidP="00BF5C7B"/>
    <w:p w14:paraId="18D284C3" w14:textId="533AF7D1" w:rsidR="00BF5C7B" w:rsidRPr="00BF5C7B" w:rsidRDefault="00BF5C7B" w:rsidP="00BF5C7B">
      <w:pPr>
        <w:pStyle w:val="Ttulo2"/>
      </w:pPr>
    </w:p>
    <w:sectPr w:rsidR="00BF5C7B" w:rsidRPr="00BF5C7B" w:rsidSect="00A647DC">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CARMEN TORRANO GIMENEZ" w:date="2022-05-21T20:15:00Z" w:initials="CTG">
    <w:p w14:paraId="14EF86FF" w14:textId="65D1B4BF" w:rsidR="00C45B28" w:rsidRDefault="00C45B28" w:rsidP="003D728F">
      <w:pPr>
        <w:pStyle w:val="Textocomentario"/>
      </w:pPr>
      <w:r>
        <w:rPr>
          <w:rStyle w:val="Refdecomentario"/>
        </w:rPr>
        <w:annotationRef/>
      </w:r>
      <w:r>
        <w:t>cifrado</w:t>
      </w:r>
    </w:p>
  </w:comment>
  <w:comment w:id="21" w:author="CARMEN TORRANO GIMENEZ" w:date="2022-05-21T20:17:00Z" w:initials="CTG">
    <w:p w14:paraId="67703F03" w14:textId="77777777" w:rsidR="00881D47" w:rsidRDefault="00881D47" w:rsidP="00B11846">
      <w:pPr>
        <w:pStyle w:val="Textocomentario"/>
      </w:pPr>
      <w:r>
        <w:rPr>
          <w:rStyle w:val="Refdecomentario"/>
        </w:rPr>
        <w:annotationRef/>
      </w:r>
      <w:r>
        <w:t>Antes de hablar de los algoritmos de criptografía ligera tienes que decir que se han diseñado para resolver los problemas que has citado anteriormente. Y explicar por qué son útiles en esos ámbitos</w:t>
      </w:r>
    </w:p>
  </w:comment>
  <w:comment w:id="29" w:author="CARMEN TORRANO GIMENEZ" w:date="2022-05-21T20:22:00Z" w:initials="CTG">
    <w:p w14:paraId="24C99821" w14:textId="77777777" w:rsidR="00881D47" w:rsidRDefault="00881D47" w:rsidP="00262483">
      <w:pPr>
        <w:pStyle w:val="Textocomentario"/>
      </w:pPr>
      <w:r>
        <w:rPr>
          <w:rStyle w:val="Refdecomentario"/>
        </w:rPr>
        <w:annotationRef/>
      </w:r>
      <w:r>
        <w:t>Importante que incluyas las rederencias en todo el documento</w:t>
      </w:r>
    </w:p>
  </w:comment>
  <w:comment w:id="34" w:author="CARMEN TORRANO GIMENEZ" w:date="2022-05-21T20:23:00Z" w:initials="CTG">
    <w:p w14:paraId="1E159D5D" w14:textId="77777777" w:rsidR="004B57A6" w:rsidRDefault="004B57A6" w:rsidP="00B7607C">
      <w:pPr>
        <w:pStyle w:val="Textocomentario"/>
      </w:pPr>
      <w:r>
        <w:rPr>
          <w:rStyle w:val="Refdecomentario"/>
        </w:rPr>
        <w:annotationRef/>
      </w:r>
      <w:r>
        <w:t>Es una traducción? No se suele usar este término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EF86FF" w15:done="1"/>
  <w15:commentEx w15:paraId="67703F03" w15:done="1"/>
  <w15:commentEx w15:paraId="24C99821" w15:done="1"/>
  <w15:commentEx w15:paraId="1E159D5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3C6F0" w16cex:dateUtc="2022-05-21T18:15:00Z"/>
  <w16cex:commentExtensible w16cex:durableId="2633C763" w16cex:dateUtc="2022-05-21T18:17:00Z"/>
  <w16cex:commentExtensible w16cex:durableId="2633C876" w16cex:dateUtc="2022-05-21T18:22:00Z"/>
  <w16cex:commentExtensible w16cex:durableId="2633C8DC" w16cex:dateUtc="2022-05-21T1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EF86FF" w16cid:durableId="2633C6F0"/>
  <w16cid:commentId w16cid:paraId="67703F03" w16cid:durableId="2633C763"/>
  <w16cid:commentId w16cid:paraId="24C99821" w16cid:durableId="2633C876"/>
  <w16cid:commentId w16cid:paraId="1E159D5D" w16cid:durableId="2633C8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72906" w14:textId="77777777" w:rsidR="005639A8" w:rsidRDefault="005639A8" w:rsidP="00C45B28">
      <w:pPr>
        <w:spacing w:after="0" w:line="240" w:lineRule="auto"/>
      </w:pPr>
      <w:r>
        <w:separator/>
      </w:r>
    </w:p>
  </w:endnote>
  <w:endnote w:type="continuationSeparator" w:id="0">
    <w:p w14:paraId="48B610A5" w14:textId="77777777" w:rsidR="005639A8" w:rsidRDefault="005639A8" w:rsidP="00C45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6B279" w14:textId="77777777" w:rsidR="005639A8" w:rsidRDefault="005639A8" w:rsidP="00C45B28">
      <w:pPr>
        <w:spacing w:after="0" w:line="240" w:lineRule="auto"/>
      </w:pPr>
      <w:r>
        <w:separator/>
      </w:r>
    </w:p>
  </w:footnote>
  <w:footnote w:type="continuationSeparator" w:id="0">
    <w:p w14:paraId="4C0CC8D4" w14:textId="77777777" w:rsidR="005639A8" w:rsidRDefault="005639A8" w:rsidP="00C45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469"/>
    <w:multiLevelType w:val="hybridMultilevel"/>
    <w:tmpl w:val="D0782A28"/>
    <w:lvl w:ilvl="0" w:tplc="8B6EA6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736E48"/>
    <w:multiLevelType w:val="multilevel"/>
    <w:tmpl w:val="2EBC4E5A"/>
    <w:lvl w:ilvl="0">
      <w:start w:val="3"/>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 w15:restartNumberingAfterBreak="0">
    <w:nsid w:val="16C35C91"/>
    <w:multiLevelType w:val="hybridMultilevel"/>
    <w:tmpl w:val="F67CAFC6"/>
    <w:lvl w:ilvl="0" w:tplc="0C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 w15:restartNumberingAfterBreak="0">
    <w:nsid w:val="16F16062"/>
    <w:multiLevelType w:val="hybridMultilevel"/>
    <w:tmpl w:val="5C42E9EE"/>
    <w:lvl w:ilvl="0" w:tplc="0A6E6AD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06766F"/>
    <w:multiLevelType w:val="hybridMultilevel"/>
    <w:tmpl w:val="D75442B8"/>
    <w:lvl w:ilvl="0" w:tplc="14901CD8">
      <w:start w:val="1"/>
      <w:numFmt w:val="decimal"/>
      <w:lvlText w:val="%1."/>
      <w:lvlJc w:val="left"/>
      <w:pPr>
        <w:ind w:left="720" w:hanging="360"/>
      </w:pPr>
      <w:rPr>
        <w:rFonts w:ascii="Times New Roman"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A749C"/>
    <w:multiLevelType w:val="hybridMultilevel"/>
    <w:tmpl w:val="A604839A"/>
    <w:lvl w:ilvl="0" w:tplc="DC24127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D271A61"/>
    <w:multiLevelType w:val="hybridMultilevel"/>
    <w:tmpl w:val="6A4A2A42"/>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 w15:restartNumberingAfterBreak="0">
    <w:nsid w:val="21BE1EB6"/>
    <w:multiLevelType w:val="hybridMultilevel"/>
    <w:tmpl w:val="DFFA21C0"/>
    <w:lvl w:ilvl="0" w:tplc="6358B0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0697B33"/>
    <w:multiLevelType w:val="hybridMultilevel"/>
    <w:tmpl w:val="D26E603A"/>
    <w:lvl w:ilvl="0" w:tplc="1640E6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E2F34"/>
    <w:multiLevelType w:val="multilevel"/>
    <w:tmpl w:val="263E5CF6"/>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3FA3CE6"/>
    <w:multiLevelType w:val="hybridMultilevel"/>
    <w:tmpl w:val="3470081C"/>
    <w:lvl w:ilvl="0" w:tplc="7F4020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4BE2855"/>
    <w:multiLevelType w:val="hybridMultilevel"/>
    <w:tmpl w:val="F796D7FE"/>
    <w:lvl w:ilvl="0" w:tplc="0C0A0003">
      <w:start w:val="1"/>
      <w:numFmt w:val="bullet"/>
      <w:lvlText w:val="o"/>
      <w:lvlJc w:val="left"/>
      <w:pPr>
        <w:ind w:left="2140" w:hanging="360"/>
      </w:pPr>
      <w:rPr>
        <w:rFonts w:ascii="Courier New" w:hAnsi="Courier New" w:cs="Courier New" w:hint="default"/>
      </w:rPr>
    </w:lvl>
    <w:lvl w:ilvl="1" w:tplc="0C0A0003" w:tentative="1">
      <w:start w:val="1"/>
      <w:numFmt w:val="bullet"/>
      <w:lvlText w:val="o"/>
      <w:lvlJc w:val="left"/>
      <w:pPr>
        <w:ind w:left="2860" w:hanging="360"/>
      </w:pPr>
      <w:rPr>
        <w:rFonts w:ascii="Courier New" w:hAnsi="Courier New" w:cs="Courier New" w:hint="default"/>
      </w:rPr>
    </w:lvl>
    <w:lvl w:ilvl="2" w:tplc="0C0A0005" w:tentative="1">
      <w:start w:val="1"/>
      <w:numFmt w:val="bullet"/>
      <w:lvlText w:val=""/>
      <w:lvlJc w:val="left"/>
      <w:pPr>
        <w:ind w:left="3580" w:hanging="360"/>
      </w:pPr>
      <w:rPr>
        <w:rFonts w:ascii="Wingdings" w:hAnsi="Wingdings" w:hint="default"/>
      </w:rPr>
    </w:lvl>
    <w:lvl w:ilvl="3" w:tplc="0C0A0001" w:tentative="1">
      <w:start w:val="1"/>
      <w:numFmt w:val="bullet"/>
      <w:lvlText w:val=""/>
      <w:lvlJc w:val="left"/>
      <w:pPr>
        <w:ind w:left="4300" w:hanging="360"/>
      </w:pPr>
      <w:rPr>
        <w:rFonts w:ascii="Symbol" w:hAnsi="Symbol" w:hint="default"/>
      </w:rPr>
    </w:lvl>
    <w:lvl w:ilvl="4" w:tplc="0C0A0003" w:tentative="1">
      <w:start w:val="1"/>
      <w:numFmt w:val="bullet"/>
      <w:lvlText w:val="o"/>
      <w:lvlJc w:val="left"/>
      <w:pPr>
        <w:ind w:left="5020" w:hanging="360"/>
      </w:pPr>
      <w:rPr>
        <w:rFonts w:ascii="Courier New" w:hAnsi="Courier New" w:cs="Courier New" w:hint="default"/>
      </w:rPr>
    </w:lvl>
    <w:lvl w:ilvl="5" w:tplc="0C0A0005" w:tentative="1">
      <w:start w:val="1"/>
      <w:numFmt w:val="bullet"/>
      <w:lvlText w:val=""/>
      <w:lvlJc w:val="left"/>
      <w:pPr>
        <w:ind w:left="5740" w:hanging="360"/>
      </w:pPr>
      <w:rPr>
        <w:rFonts w:ascii="Wingdings" w:hAnsi="Wingdings" w:hint="default"/>
      </w:rPr>
    </w:lvl>
    <w:lvl w:ilvl="6" w:tplc="0C0A0001" w:tentative="1">
      <w:start w:val="1"/>
      <w:numFmt w:val="bullet"/>
      <w:lvlText w:val=""/>
      <w:lvlJc w:val="left"/>
      <w:pPr>
        <w:ind w:left="6460" w:hanging="360"/>
      </w:pPr>
      <w:rPr>
        <w:rFonts w:ascii="Symbol" w:hAnsi="Symbol" w:hint="default"/>
      </w:rPr>
    </w:lvl>
    <w:lvl w:ilvl="7" w:tplc="0C0A0003" w:tentative="1">
      <w:start w:val="1"/>
      <w:numFmt w:val="bullet"/>
      <w:lvlText w:val="o"/>
      <w:lvlJc w:val="left"/>
      <w:pPr>
        <w:ind w:left="7180" w:hanging="360"/>
      </w:pPr>
      <w:rPr>
        <w:rFonts w:ascii="Courier New" w:hAnsi="Courier New" w:cs="Courier New" w:hint="default"/>
      </w:rPr>
    </w:lvl>
    <w:lvl w:ilvl="8" w:tplc="0C0A0005" w:tentative="1">
      <w:start w:val="1"/>
      <w:numFmt w:val="bullet"/>
      <w:lvlText w:val=""/>
      <w:lvlJc w:val="left"/>
      <w:pPr>
        <w:ind w:left="7900" w:hanging="360"/>
      </w:pPr>
      <w:rPr>
        <w:rFonts w:ascii="Wingdings" w:hAnsi="Wingdings" w:hint="default"/>
      </w:rPr>
    </w:lvl>
  </w:abstractNum>
  <w:abstractNum w:abstractNumId="12" w15:restartNumberingAfterBreak="0">
    <w:nsid w:val="35F66A9D"/>
    <w:multiLevelType w:val="hybridMultilevel"/>
    <w:tmpl w:val="8D9AB24C"/>
    <w:lvl w:ilvl="0" w:tplc="0C0A0001">
      <w:start w:val="1"/>
      <w:numFmt w:val="bullet"/>
      <w:lvlText w:val=""/>
      <w:lvlJc w:val="left"/>
      <w:pPr>
        <w:ind w:left="2140" w:hanging="360"/>
      </w:pPr>
      <w:rPr>
        <w:rFonts w:ascii="Symbol" w:hAnsi="Symbol" w:hint="default"/>
      </w:rPr>
    </w:lvl>
    <w:lvl w:ilvl="1" w:tplc="0C0A0003" w:tentative="1">
      <w:start w:val="1"/>
      <w:numFmt w:val="bullet"/>
      <w:lvlText w:val="o"/>
      <w:lvlJc w:val="left"/>
      <w:pPr>
        <w:ind w:left="2860" w:hanging="360"/>
      </w:pPr>
      <w:rPr>
        <w:rFonts w:ascii="Courier New" w:hAnsi="Courier New" w:cs="Courier New" w:hint="default"/>
      </w:rPr>
    </w:lvl>
    <w:lvl w:ilvl="2" w:tplc="0C0A0005" w:tentative="1">
      <w:start w:val="1"/>
      <w:numFmt w:val="bullet"/>
      <w:lvlText w:val=""/>
      <w:lvlJc w:val="left"/>
      <w:pPr>
        <w:ind w:left="3580" w:hanging="360"/>
      </w:pPr>
      <w:rPr>
        <w:rFonts w:ascii="Wingdings" w:hAnsi="Wingdings" w:hint="default"/>
      </w:rPr>
    </w:lvl>
    <w:lvl w:ilvl="3" w:tplc="0C0A0001" w:tentative="1">
      <w:start w:val="1"/>
      <w:numFmt w:val="bullet"/>
      <w:lvlText w:val=""/>
      <w:lvlJc w:val="left"/>
      <w:pPr>
        <w:ind w:left="4300" w:hanging="360"/>
      </w:pPr>
      <w:rPr>
        <w:rFonts w:ascii="Symbol" w:hAnsi="Symbol" w:hint="default"/>
      </w:rPr>
    </w:lvl>
    <w:lvl w:ilvl="4" w:tplc="0C0A0003" w:tentative="1">
      <w:start w:val="1"/>
      <w:numFmt w:val="bullet"/>
      <w:lvlText w:val="o"/>
      <w:lvlJc w:val="left"/>
      <w:pPr>
        <w:ind w:left="5020" w:hanging="360"/>
      </w:pPr>
      <w:rPr>
        <w:rFonts w:ascii="Courier New" w:hAnsi="Courier New" w:cs="Courier New" w:hint="default"/>
      </w:rPr>
    </w:lvl>
    <w:lvl w:ilvl="5" w:tplc="0C0A0005" w:tentative="1">
      <w:start w:val="1"/>
      <w:numFmt w:val="bullet"/>
      <w:lvlText w:val=""/>
      <w:lvlJc w:val="left"/>
      <w:pPr>
        <w:ind w:left="5740" w:hanging="360"/>
      </w:pPr>
      <w:rPr>
        <w:rFonts w:ascii="Wingdings" w:hAnsi="Wingdings" w:hint="default"/>
      </w:rPr>
    </w:lvl>
    <w:lvl w:ilvl="6" w:tplc="0C0A0001" w:tentative="1">
      <w:start w:val="1"/>
      <w:numFmt w:val="bullet"/>
      <w:lvlText w:val=""/>
      <w:lvlJc w:val="left"/>
      <w:pPr>
        <w:ind w:left="6460" w:hanging="360"/>
      </w:pPr>
      <w:rPr>
        <w:rFonts w:ascii="Symbol" w:hAnsi="Symbol" w:hint="default"/>
      </w:rPr>
    </w:lvl>
    <w:lvl w:ilvl="7" w:tplc="0C0A0003" w:tentative="1">
      <w:start w:val="1"/>
      <w:numFmt w:val="bullet"/>
      <w:lvlText w:val="o"/>
      <w:lvlJc w:val="left"/>
      <w:pPr>
        <w:ind w:left="7180" w:hanging="360"/>
      </w:pPr>
      <w:rPr>
        <w:rFonts w:ascii="Courier New" w:hAnsi="Courier New" w:cs="Courier New" w:hint="default"/>
      </w:rPr>
    </w:lvl>
    <w:lvl w:ilvl="8" w:tplc="0C0A0005" w:tentative="1">
      <w:start w:val="1"/>
      <w:numFmt w:val="bullet"/>
      <w:lvlText w:val=""/>
      <w:lvlJc w:val="left"/>
      <w:pPr>
        <w:ind w:left="7900" w:hanging="360"/>
      </w:pPr>
      <w:rPr>
        <w:rFonts w:ascii="Wingdings" w:hAnsi="Wingdings" w:hint="default"/>
      </w:rPr>
    </w:lvl>
  </w:abstractNum>
  <w:abstractNum w:abstractNumId="13" w15:restartNumberingAfterBreak="0">
    <w:nsid w:val="36C443ED"/>
    <w:multiLevelType w:val="hybridMultilevel"/>
    <w:tmpl w:val="48B01930"/>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D3536C7"/>
    <w:multiLevelType w:val="hybridMultilevel"/>
    <w:tmpl w:val="6840D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C2D7673"/>
    <w:multiLevelType w:val="hybridMultilevel"/>
    <w:tmpl w:val="F25EBE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636" w:hanging="360"/>
      </w:pPr>
      <w:rPr>
        <w:rFonts w:ascii="Courier New" w:hAnsi="Courier New" w:cs="Courier New" w:hint="default"/>
      </w:rPr>
    </w:lvl>
    <w:lvl w:ilvl="2" w:tplc="262600B6">
      <w:numFmt w:val="bullet"/>
      <w:lvlText w:val="-"/>
      <w:lvlJc w:val="left"/>
      <w:pPr>
        <w:ind w:left="2160" w:hanging="36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DD61B68"/>
    <w:multiLevelType w:val="hybridMultilevel"/>
    <w:tmpl w:val="6C6C0440"/>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15:restartNumberingAfterBreak="0">
    <w:nsid w:val="6DC2684B"/>
    <w:multiLevelType w:val="hybridMultilevel"/>
    <w:tmpl w:val="20968310"/>
    <w:lvl w:ilvl="0" w:tplc="DB9A25A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E323069"/>
    <w:multiLevelType w:val="multilevel"/>
    <w:tmpl w:val="EB884D9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B53A36"/>
    <w:multiLevelType w:val="hybridMultilevel"/>
    <w:tmpl w:val="5B0077B4"/>
    <w:lvl w:ilvl="0" w:tplc="C706B8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E432F85"/>
    <w:multiLevelType w:val="multilevel"/>
    <w:tmpl w:val="5E52ED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F302826"/>
    <w:multiLevelType w:val="hybridMultilevel"/>
    <w:tmpl w:val="DA7EA636"/>
    <w:lvl w:ilvl="0" w:tplc="0C0A0003">
      <w:start w:val="1"/>
      <w:numFmt w:val="bullet"/>
      <w:lvlText w:val="o"/>
      <w:lvlJc w:val="left"/>
      <w:pPr>
        <w:ind w:left="2150" w:hanging="360"/>
      </w:pPr>
      <w:rPr>
        <w:rFonts w:ascii="Courier New" w:hAnsi="Courier New" w:cs="Courier New" w:hint="default"/>
      </w:rPr>
    </w:lvl>
    <w:lvl w:ilvl="1" w:tplc="0C0A0003" w:tentative="1">
      <w:start w:val="1"/>
      <w:numFmt w:val="bullet"/>
      <w:lvlText w:val="o"/>
      <w:lvlJc w:val="left"/>
      <w:pPr>
        <w:ind w:left="2870" w:hanging="360"/>
      </w:pPr>
      <w:rPr>
        <w:rFonts w:ascii="Courier New" w:hAnsi="Courier New" w:cs="Courier New"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num w:numId="1" w16cid:durableId="2008747237">
    <w:abstractNumId w:val="15"/>
  </w:num>
  <w:num w:numId="2" w16cid:durableId="1246649124">
    <w:abstractNumId w:val="12"/>
  </w:num>
  <w:num w:numId="3" w16cid:durableId="1618483839">
    <w:abstractNumId w:val="11"/>
  </w:num>
  <w:num w:numId="4" w16cid:durableId="4593963">
    <w:abstractNumId w:val="13"/>
  </w:num>
  <w:num w:numId="5" w16cid:durableId="2067682568">
    <w:abstractNumId w:val="16"/>
  </w:num>
  <w:num w:numId="6" w16cid:durableId="754664014">
    <w:abstractNumId w:val="21"/>
  </w:num>
  <w:num w:numId="7" w16cid:durableId="330765850">
    <w:abstractNumId w:val="2"/>
  </w:num>
  <w:num w:numId="8" w16cid:durableId="680856173">
    <w:abstractNumId w:val="6"/>
  </w:num>
  <w:num w:numId="9" w16cid:durableId="592132435">
    <w:abstractNumId w:val="5"/>
  </w:num>
  <w:num w:numId="10" w16cid:durableId="1413165286">
    <w:abstractNumId w:val="7"/>
  </w:num>
  <w:num w:numId="11" w16cid:durableId="2057199858">
    <w:abstractNumId w:val="19"/>
  </w:num>
  <w:num w:numId="12" w16cid:durableId="1050416644">
    <w:abstractNumId w:val="10"/>
  </w:num>
  <w:num w:numId="13" w16cid:durableId="996500448">
    <w:abstractNumId w:val="18"/>
  </w:num>
  <w:num w:numId="14" w16cid:durableId="1843617450">
    <w:abstractNumId w:val="17"/>
  </w:num>
  <w:num w:numId="15" w16cid:durableId="289626711">
    <w:abstractNumId w:val="8"/>
  </w:num>
  <w:num w:numId="16" w16cid:durableId="1232035382">
    <w:abstractNumId w:val="4"/>
  </w:num>
  <w:num w:numId="17" w16cid:durableId="1540438218">
    <w:abstractNumId w:val="9"/>
  </w:num>
  <w:num w:numId="18" w16cid:durableId="905410778">
    <w:abstractNumId w:val="3"/>
  </w:num>
  <w:num w:numId="19" w16cid:durableId="1128819163">
    <w:abstractNumId w:val="0"/>
  </w:num>
  <w:num w:numId="20" w16cid:durableId="457067526">
    <w:abstractNumId w:val="1"/>
  </w:num>
  <w:num w:numId="21" w16cid:durableId="311099713">
    <w:abstractNumId w:val="14"/>
  </w:num>
  <w:num w:numId="22" w16cid:durableId="40271959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é Luis Caro Bozzino">
    <w15:presenceInfo w15:providerId="AD" w15:userId="S::jose.caro@babelgroup.com::9f08774a-9002-446e-9864-dfe477ee946c"/>
  </w15:person>
  <w15:person w15:author="CARMEN TORRANO GIMENEZ">
    <w15:presenceInfo w15:providerId="None" w15:userId="CARMEN TORRANO GIMEN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D2E"/>
    <w:rsid w:val="00015C39"/>
    <w:rsid w:val="000200EA"/>
    <w:rsid w:val="00041AC3"/>
    <w:rsid w:val="000945B3"/>
    <w:rsid w:val="00094F0E"/>
    <w:rsid w:val="000A58F6"/>
    <w:rsid w:val="000F16ED"/>
    <w:rsid w:val="000F7112"/>
    <w:rsid w:val="00127359"/>
    <w:rsid w:val="0013429D"/>
    <w:rsid w:val="001606C8"/>
    <w:rsid w:val="001D2F52"/>
    <w:rsid w:val="001D6644"/>
    <w:rsid w:val="0021017C"/>
    <w:rsid w:val="00211E9B"/>
    <w:rsid w:val="0021546D"/>
    <w:rsid w:val="00232B57"/>
    <w:rsid w:val="002506EB"/>
    <w:rsid w:val="00253CFB"/>
    <w:rsid w:val="00263E4F"/>
    <w:rsid w:val="002A5931"/>
    <w:rsid w:val="002B4F58"/>
    <w:rsid w:val="002B5D2F"/>
    <w:rsid w:val="002B7EC0"/>
    <w:rsid w:val="002E00CE"/>
    <w:rsid w:val="002E468B"/>
    <w:rsid w:val="00321CD7"/>
    <w:rsid w:val="00357701"/>
    <w:rsid w:val="00363B1A"/>
    <w:rsid w:val="00384A79"/>
    <w:rsid w:val="003858BC"/>
    <w:rsid w:val="00391FAF"/>
    <w:rsid w:val="003A3322"/>
    <w:rsid w:val="003D475E"/>
    <w:rsid w:val="003F44E6"/>
    <w:rsid w:val="00400303"/>
    <w:rsid w:val="00416F88"/>
    <w:rsid w:val="00455792"/>
    <w:rsid w:val="0045660C"/>
    <w:rsid w:val="004B4CF1"/>
    <w:rsid w:val="004B56F5"/>
    <w:rsid w:val="004B57A6"/>
    <w:rsid w:val="00506660"/>
    <w:rsid w:val="005128F0"/>
    <w:rsid w:val="00515F08"/>
    <w:rsid w:val="00540FF3"/>
    <w:rsid w:val="0054734F"/>
    <w:rsid w:val="005521E6"/>
    <w:rsid w:val="005639A8"/>
    <w:rsid w:val="00575CD3"/>
    <w:rsid w:val="00596A1F"/>
    <w:rsid w:val="005C2FE5"/>
    <w:rsid w:val="005D7D2C"/>
    <w:rsid w:val="005F1D48"/>
    <w:rsid w:val="006102FA"/>
    <w:rsid w:val="00610C34"/>
    <w:rsid w:val="0061203F"/>
    <w:rsid w:val="00631AEA"/>
    <w:rsid w:val="00654E64"/>
    <w:rsid w:val="006A0DDD"/>
    <w:rsid w:val="006B2B64"/>
    <w:rsid w:val="006E7AA1"/>
    <w:rsid w:val="006F0B68"/>
    <w:rsid w:val="006F702F"/>
    <w:rsid w:val="0071459B"/>
    <w:rsid w:val="007230CC"/>
    <w:rsid w:val="00723EB4"/>
    <w:rsid w:val="007272A1"/>
    <w:rsid w:val="007465F6"/>
    <w:rsid w:val="0075749D"/>
    <w:rsid w:val="00757D2E"/>
    <w:rsid w:val="00772629"/>
    <w:rsid w:val="007A79E3"/>
    <w:rsid w:val="007D2C8E"/>
    <w:rsid w:val="007E7A7D"/>
    <w:rsid w:val="00812CD5"/>
    <w:rsid w:val="008140CF"/>
    <w:rsid w:val="008360CB"/>
    <w:rsid w:val="00840101"/>
    <w:rsid w:val="00842DD6"/>
    <w:rsid w:val="008710BA"/>
    <w:rsid w:val="00881D47"/>
    <w:rsid w:val="00886176"/>
    <w:rsid w:val="0089619E"/>
    <w:rsid w:val="008A0771"/>
    <w:rsid w:val="008B36D2"/>
    <w:rsid w:val="009013F2"/>
    <w:rsid w:val="00905883"/>
    <w:rsid w:val="00915164"/>
    <w:rsid w:val="009461FB"/>
    <w:rsid w:val="0094658B"/>
    <w:rsid w:val="00955729"/>
    <w:rsid w:val="0096256F"/>
    <w:rsid w:val="009739A5"/>
    <w:rsid w:val="00973EC9"/>
    <w:rsid w:val="009803C8"/>
    <w:rsid w:val="009937DA"/>
    <w:rsid w:val="009B6707"/>
    <w:rsid w:val="009C663A"/>
    <w:rsid w:val="00A0056D"/>
    <w:rsid w:val="00A04A2D"/>
    <w:rsid w:val="00A647DC"/>
    <w:rsid w:val="00A65C21"/>
    <w:rsid w:val="00A84B7C"/>
    <w:rsid w:val="00A86182"/>
    <w:rsid w:val="00B024D5"/>
    <w:rsid w:val="00B1178D"/>
    <w:rsid w:val="00BD2575"/>
    <w:rsid w:val="00BF5C7B"/>
    <w:rsid w:val="00C26991"/>
    <w:rsid w:val="00C45B28"/>
    <w:rsid w:val="00C77816"/>
    <w:rsid w:val="00CA5297"/>
    <w:rsid w:val="00D048BA"/>
    <w:rsid w:val="00D3725C"/>
    <w:rsid w:val="00D41D03"/>
    <w:rsid w:val="00D43F0E"/>
    <w:rsid w:val="00D54515"/>
    <w:rsid w:val="00D92737"/>
    <w:rsid w:val="00DC5E10"/>
    <w:rsid w:val="00DF1122"/>
    <w:rsid w:val="00E23E92"/>
    <w:rsid w:val="00E33478"/>
    <w:rsid w:val="00E85EE7"/>
    <w:rsid w:val="00EA7E4D"/>
    <w:rsid w:val="00EC5175"/>
    <w:rsid w:val="00ED5385"/>
    <w:rsid w:val="00F01C18"/>
    <w:rsid w:val="00F107E0"/>
    <w:rsid w:val="00F1384B"/>
    <w:rsid w:val="00F54E88"/>
    <w:rsid w:val="00F919F2"/>
    <w:rsid w:val="00FB1935"/>
    <w:rsid w:val="00FC79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B1B98"/>
  <w15:chartTrackingRefBased/>
  <w15:docId w15:val="{A5148420-629F-41A5-8A03-CD32855D0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7D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574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F7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7D2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1459B"/>
    <w:pPr>
      <w:ind w:left="720"/>
      <w:contextualSpacing/>
    </w:pPr>
  </w:style>
  <w:style w:type="character" w:customStyle="1" w:styleId="Ttulo2Car">
    <w:name w:val="Título 2 Car"/>
    <w:basedOn w:val="Fuentedeprrafopredeter"/>
    <w:link w:val="Ttulo2"/>
    <w:uiPriority w:val="9"/>
    <w:rsid w:val="0075749D"/>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2A5931"/>
    <w:pPr>
      <w:spacing w:after="200" w:line="240" w:lineRule="auto"/>
    </w:pPr>
    <w:rPr>
      <w:i/>
      <w:iCs/>
      <w:color w:val="44546A" w:themeColor="text2"/>
      <w:sz w:val="18"/>
      <w:szCs w:val="18"/>
    </w:rPr>
  </w:style>
  <w:style w:type="table" w:styleId="Tablaconcuadrcula">
    <w:name w:val="Table Grid"/>
    <w:basedOn w:val="Tablanormal"/>
    <w:uiPriority w:val="39"/>
    <w:rsid w:val="00610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A647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647DC"/>
    <w:rPr>
      <w:rFonts w:eastAsiaTheme="minorEastAsia"/>
      <w:lang w:eastAsia="es-ES"/>
    </w:rPr>
  </w:style>
  <w:style w:type="paragraph" w:styleId="TtuloTDC">
    <w:name w:val="TOC Heading"/>
    <w:basedOn w:val="Ttulo1"/>
    <w:next w:val="Normal"/>
    <w:uiPriority w:val="39"/>
    <w:unhideWhenUsed/>
    <w:qFormat/>
    <w:rsid w:val="00A84B7C"/>
    <w:pPr>
      <w:outlineLvl w:val="9"/>
    </w:pPr>
    <w:rPr>
      <w:lang w:eastAsia="es-ES"/>
    </w:rPr>
  </w:style>
  <w:style w:type="paragraph" w:styleId="TDC1">
    <w:name w:val="toc 1"/>
    <w:basedOn w:val="Normal"/>
    <w:next w:val="Normal"/>
    <w:autoRedefine/>
    <w:uiPriority w:val="39"/>
    <w:unhideWhenUsed/>
    <w:rsid w:val="00A84B7C"/>
    <w:pPr>
      <w:spacing w:after="100"/>
    </w:pPr>
  </w:style>
  <w:style w:type="paragraph" w:styleId="TDC2">
    <w:name w:val="toc 2"/>
    <w:basedOn w:val="Normal"/>
    <w:next w:val="Normal"/>
    <w:autoRedefine/>
    <w:uiPriority w:val="39"/>
    <w:unhideWhenUsed/>
    <w:rsid w:val="00A84B7C"/>
    <w:pPr>
      <w:spacing w:after="100"/>
      <w:ind w:left="220"/>
    </w:pPr>
  </w:style>
  <w:style w:type="character" w:styleId="Hipervnculo">
    <w:name w:val="Hyperlink"/>
    <w:basedOn w:val="Fuentedeprrafopredeter"/>
    <w:uiPriority w:val="99"/>
    <w:unhideWhenUsed/>
    <w:rsid w:val="00A84B7C"/>
    <w:rPr>
      <w:color w:val="0563C1" w:themeColor="hyperlink"/>
      <w:u w:val="single"/>
    </w:rPr>
  </w:style>
  <w:style w:type="character" w:customStyle="1" w:styleId="Ttulo3Car">
    <w:name w:val="Título 3 Car"/>
    <w:basedOn w:val="Fuentedeprrafopredeter"/>
    <w:link w:val="Ttulo3"/>
    <w:uiPriority w:val="9"/>
    <w:rsid w:val="006F702F"/>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F702F"/>
    <w:pPr>
      <w:spacing w:after="100"/>
      <w:ind w:left="440"/>
    </w:pPr>
  </w:style>
  <w:style w:type="character" w:styleId="Refdecomentario">
    <w:name w:val="annotation reference"/>
    <w:basedOn w:val="Fuentedeprrafopredeter"/>
    <w:uiPriority w:val="99"/>
    <w:semiHidden/>
    <w:unhideWhenUsed/>
    <w:rsid w:val="009C663A"/>
    <w:rPr>
      <w:sz w:val="16"/>
      <w:szCs w:val="16"/>
    </w:rPr>
  </w:style>
  <w:style w:type="paragraph" w:styleId="Textocomentario">
    <w:name w:val="annotation text"/>
    <w:basedOn w:val="Normal"/>
    <w:link w:val="TextocomentarioCar"/>
    <w:uiPriority w:val="99"/>
    <w:unhideWhenUsed/>
    <w:rsid w:val="009C663A"/>
    <w:pPr>
      <w:spacing w:line="240" w:lineRule="auto"/>
    </w:pPr>
    <w:rPr>
      <w:sz w:val="20"/>
      <w:szCs w:val="20"/>
    </w:rPr>
  </w:style>
  <w:style w:type="character" w:customStyle="1" w:styleId="TextocomentarioCar">
    <w:name w:val="Texto comentario Car"/>
    <w:basedOn w:val="Fuentedeprrafopredeter"/>
    <w:link w:val="Textocomentario"/>
    <w:uiPriority w:val="99"/>
    <w:rsid w:val="009C663A"/>
    <w:rPr>
      <w:sz w:val="20"/>
      <w:szCs w:val="20"/>
    </w:rPr>
  </w:style>
  <w:style w:type="paragraph" w:styleId="Asuntodelcomentario">
    <w:name w:val="annotation subject"/>
    <w:basedOn w:val="Textocomentario"/>
    <w:next w:val="Textocomentario"/>
    <w:link w:val="AsuntodelcomentarioCar"/>
    <w:uiPriority w:val="99"/>
    <w:semiHidden/>
    <w:unhideWhenUsed/>
    <w:rsid w:val="009C663A"/>
    <w:rPr>
      <w:b/>
      <w:bCs/>
    </w:rPr>
  </w:style>
  <w:style w:type="character" w:customStyle="1" w:styleId="AsuntodelcomentarioCar">
    <w:name w:val="Asunto del comentario Car"/>
    <w:basedOn w:val="TextocomentarioCar"/>
    <w:link w:val="Asuntodelcomentario"/>
    <w:uiPriority w:val="99"/>
    <w:semiHidden/>
    <w:rsid w:val="009C663A"/>
    <w:rPr>
      <w:b/>
      <w:bCs/>
      <w:sz w:val="20"/>
      <w:szCs w:val="20"/>
    </w:rPr>
  </w:style>
  <w:style w:type="paragraph" w:styleId="Revisin">
    <w:name w:val="Revision"/>
    <w:hidden/>
    <w:uiPriority w:val="99"/>
    <w:semiHidden/>
    <w:rsid w:val="00C45B28"/>
    <w:pPr>
      <w:spacing w:after="0" w:line="240" w:lineRule="auto"/>
    </w:pPr>
  </w:style>
  <w:style w:type="character" w:styleId="Mencinsinresolver">
    <w:name w:val="Unresolved Mention"/>
    <w:basedOn w:val="Fuentedeprrafopredeter"/>
    <w:uiPriority w:val="99"/>
    <w:semiHidden/>
    <w:unhideWhenUsed/>
    <w:rsid w:val="00BF5C7B"/>
    <w:rPr>
      <w:color w:val="605E5C"/>
      <w:shd w:val="clear" w:color="auto" w:fill="E1DFDD"/>
    </w:rPr>
  </w:style>
  <w:style w:type="character" w:styleId="Hipervnculovisitado">
    <w:name w:val="FollowedHyperlink"/>
    <w:basedOn w:val="Fuentedeprrafopredeter"/>
    <w:uiPriority w:val="99"/>
    <w:semiHidden/>
    <w:unhideWhenUsed/>
    <w:rsid w:val="002506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hyperlink" Target="http://lightweightcrypto.org/present/present_ches2007.pdf" TargetMode="External"/><Relationship Id="rId47" Type="http://schemas.openxmlformats.org/officeDocument/2006/relationships/hyperlink" Target="https://www.ecrypt.eu.org/stream/e2-grain.html" TargetMode="External"/><Relationship Id="rId63" Type="http://schemas.openxmlformats.org/officeDocument/2006/relationships/hyperlink" Target="https://en.wikipedia.org/wiki/Speck_%28cipher%29"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wasp.org/www-project-internet-of-things/" TargetMode="External"/><Relationship Id="rId40" Type="http://schemas.openxmlformats.org/officeDocument/2006/relationships/hyperlink" Target="https://www.kaspersky.es/blog/blackhat-jeep-cherokee-hack-explained/6552/" TargetMode="External"/><Relationship Id="rId45" Type="http://schemas.openxmlformats.org/officeDocument/2006/relationships/hyperlink" Target="https://sites.google.com/site/photonhashfunction/design" TargetMode="External"/><Relationship Id="rId53" Type="http://schemas.openxmlformats.org/officeDocument/2006/relationships/hyperlink" Target="https://github.com/joscarboz/lightCipher" TargetMode="External"/><Relationship Id="rId58" Type="http://schemas.openxmlformats.org/officeDocument/2006/relationships/hyperlink" Target="https://www.kaspersky.es/blog/blackhat-jeep-cherokee-hack-explained/6552/" TargetMode="External"/><Relationship Id="rId66" Type="http://schemas.openxmlformats.org/officeDocument/2006/relationships/hyperlink" Target="https://en.wikipedia.org/wiki/Trivium_%28cipher%29" TargetMode="External"/><Relationship Id="rId5" Type="http://schemas.openxmlformats.org/officeDocument/2006/relationships/settings" Target="settings.xml"/><Relationship Id="rId61" Type="http://schemas.openxmlformats.org/officeDocument/2006/relationships/hyperlink" Target="http://lightweightcrypto.org/present/present_ches2007.pdf" TargetMode="External"/><Relationship Id="rId19" Type="http://schemas.openxmlformats.org/officeDocument/2006/relationships/image" Target="media/image7.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visionofhumanity.org/what-is-the-internet-of-things/" TargetMode="External"/><Relationship Id="rId43" Type="http://schemas.openxmlformats.org/officeDocument/2006/relationships/hyperlink" Target="https://en.wikipedia.org/wiki/Simon_(cipher)" TargetMode="External"/><Relationship Id="rId48" Type="http://schemas.openxmlformats.org/officeDocument/2006/relationships/hyperlink" Target="https://www.ecrypt.eu.org/stream/p3ciphers/trivium/trivium_p3.pdf" TargetMode="External"/><Relationship Id="rId56" Type="http://schemas.openxmlformats.org/officeDocument/2006/relationships/hyperlink" Target="https://www.appsealing.com/owasp-iot-top-10/" TargetMode="External"/><Relationship Id="rId64" Type="http://schemas.openxmlformats.org/officeDocument/2006/relationships/hyperlink" Target="https://sites.google.com/site/photonhashfunction/design" TargetMode="External"/><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tinycrypt.wordpress.com/2017/03/22/asmcodes-lightmac/" TargetMode="External"/><Relationship Id="rId3" Type="http://schemas.openxmlformats.org/officeDocument/2006/relationships/numbering" Target="numbering.xml"/><Relationship Id="rId12" Type="http://schemas.openxmlformats.org/officeDocument/2006/relationships/image" Target="media/image4.jpe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justice.gov/usao-nj/pr/computer-hacker-who-launched-attacks-rutgers-university-ordered-pay-86m-restitution" TargetMode="External"/><Relationship Id="rId46" Type="http://schemas.openxmlformats.org/officeDocument/2006/relationships/hyperlink" Target="https://link.springer.com/article/10.1007/s00145-012-9125-6" TargetMode="External"/><Relationship Id="rId59" Type="http://schemas.openxmlformats.org/officeDocument/2006/relationships/hyperlink" Target="https://www.kaspersky.es/blog/blackhat-jeep-cherokee-hack-explained/6552/" TargetMode="External"/><Relationship Id="rId67" Type="http://schemas.openxmlformats.org/officeDocument/2006/relationships/hyperlink" Target="https://tinycrypt.wordpress.com/2017/03/22/asmcodes-lightmac/" TargetMode="External"/><Relationship Id="rId20" Type="http://schemas.openxmlformats.org/officeDocument/2006/relationships/image" Target="media/image8.png"/><Relationship Id="rId41" Type="http://schemas.openxmlformats.org/officeDocument/2006/relationships/hyperlink" Target="https://www.theregister.com/2016/10/13/possibly_worst_iot_security_failure_yet/" TargetMode="External"/><Relationship Id="rId54" Type="http://schemas.openxmlformats.org/officeDocument/2006/relationships/hyperlink" Target="https://github.com/GaloisInc/saw-script" TargetMode="External"/><Relationship Id="rId62" Type="http://schemas.openxmlformats.org/officeDocument/2006/relationships/hyperlink" Target="https://en.wikipedia.org/wiki/Simon_%28cipher%29"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techtarget.com/iotagenda/definition/Internet-of-Things-IoT" TargetMode="External"/><Relationship Id="rId49" Type="http://schemas.openxmlformats.org/officeDocument/2006/relationships/hyperlink" Target="https://www.ecrypt.eu.org/stream/p3ciphers/mickey/mickey_p3.pdf" TargetMode="External"/><Relationship Id="rId57" Type="http://schemas.openxmlformats.org/officeDocument/2006/relationships/hyperlink" Target="https://news.softpedia.com/news/there-are-almost-half-of-million-iot-devices-infected-with-the-mirai-iot-malware-509432.shtml" TargetMode="Externa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hyperlink" Target="https://www.cryptopp.com/wiki/SPECK" TargetMode="External"/><Relationship Id="rId52" Type="http://schemas.openxmlformats.org/officeDocument/2006/relationships/hyperlink" Target="http://lightcipher2022.herokuapp.com/" TargetMode="External"/><Relationship Id="rId60" Type="http://schemas.openxmlformats.org/officeDocument/2006/relationships/hyperlink" Target="https://www.amazon.es/Owlet-Smart-Vigilabeb%C3%A9s-card%C3%ADaco-ox%C3%ADgeno/dp/B08CY71MZM" TargetMode="External"/><Relationship Id="rId65" Type="http://schemas.openxmlformats.org/officeDocument/2006/relationships/hyperlink" Target="https://sites.google.com/site/photonhashfunction/desig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microsoft.com/office/2018/08/relationships/commentsExtensible" Target="commentsExtensible.xml"/><Relationship Id="rId39" Type="http://schemas.openxmlformats.org/officeDocument/2006/relationships/hyperlink" Target="https://www.cloudflare.com/es-es/learning/ddos/glossary/mirai-botnet/" TargetMode="External"/><Relationship Id="rId34" Type="http://schemas.openxmlformats.org/officeDocument/2006/relationships/image" Target="media/image22.png"/><Relationship Id="rId50" Type="http://schemas.openxmlformats.org/officeDocument/2006/relationships/hyperlink" Target="https://mouha.be/chaskey/" TargetMode="External"/><Relationship Id="rId55" Type="http://schemas.openxmlformats.org/officeDocument/2006/relationships/hyperlink" Target="https://iotbusinessnews.com/2022/05/19/70343-state-of-iot-2022-number-of-connected-iot-devices-growing-18-to-14-4-billion-globall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Master en Ciberseguridad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B6BA83-9D05-4800-B7BA-F1BB9564B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6305</Words>
  <Characters>34681</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cRIPTOGRAFÍA LIGERA APLICADA A IOT</vt:lpstr>
    </vt:vector>
  </TitlesOfParts>
  <Company>tfm</Company>
  <LinksUpToDate>false</LinksUpToDate>
  <CharactersWithSpaces>40905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cRIPTOGRAFÍA LIGERA APLICADA A IOT</dc:title>
  <dc:subject/>
  <dc:creator>José Luis Caro Bozzino</dc:creator>
  <cp:keywords/>
  <dc:description/>
  <cp:lastModifiedBy>José Luis Caro Bozzino</cp:lastModifiedBy>
  <cp:revision>13</cp:revision>
  <cp:lastPrinted>2022-07-23T17:12:00Z</cp:lastPrinted>
  <dcterms:created xsi:type="dcterms:W3CDTF">2022-06-16T10:49:00Z</dcterms:created>
  <dcterms:modified xsi:type="dcterms:W3CDTF">2022-07-23T17:13:00Z</dcterms:modified>
</cp:coreProperties>
</file>