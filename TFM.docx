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40374181"/>
        <w:docPartObj>
          <w:docPartGallery w:val="Cover Pages"/>
          <w:docPartUnique/>
        </w:docPartObj>
      </w:sdtPr>
      <w:sdtEndPr>
        <w:rPr>
          <w:rFonts w:ascii="Times New Roman" w:hAnsi="Times New Roman" w:cs="Times New Roman"/>
        </w:rPr>
      </w:sdtEndPr>
      <w:sdtContent>
        <w:p w14:paraId="2FF71F32" w14:textId="42BC83A3" w:rsidR="00A647DC" w:rsidRDefault="00A647DC">
          <w:r>
            <w:rPr>
              <w:noProof/>
            </w:rPr>
            <mc:AlternateContent>
              <mc:Choice Requires="wpg">
                <w:drawing>
                  <wp:anchor distT="0" distB="0" distL="114300" distR="114300" simplePos="0" relativeHeight="251659264" behindDoc="1" locked="0" layoutInCell="1" allowOverlap="1" wp14:anchorId="36748DF7" wp14:editId="30771D8A">
                    <wp:simplePos x="0" y="0"/>
                    <wp:positionH relativeFrom="page">
                      <wp:align>center</wp:align>
                    </wp:positionH>
                    <wp:positionV relativeFrom="page">
                      <wp:align>center</wp:align>
                    </wp:positionV>
                    <wp:extent cx="6864824" cy="9123528"/>
                    <wp:effectExtent l="0" t="0" r="2540" b="635"/>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0A6D3F5E" w14:textId="6C712998" w:rsidR="00A647DC" w:rsidRDefault="00A647DC">
                                      <w:pPr>
                                        <w:pStyle w:val="Sinespaciado"/>
                                        <w:spacing w:before="120"/>
                                        <w:jc w:val="center"/>
                                        <w:rPr>
                                          <w:color w:val="FFFFFF" w:themeColor="background1"/>
                                        </w:rPr>
                                      </w:pPr>
                                      <w:r>
                                        <w:rPr>
                                          <w:color w:val="FFFFFF" w:themeColor="background1"/>
                                        </w:rPr>
                                        <w:t>José Luis Caro Bozzino</w:t>
                                      </w:r>
                                    </w:p>
                                  </w:sdtContent>
                                </w:sdt>
                                <w:p w14:paraId="1C24A98E" w14:textId="7E1EFA6F" w:rsidR="00A647DC" w:rsidRDefault="00000000">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sidR="00A647DC">
                                        <w:rPr>
                                          <w:caps/>
                                          <w:color w:val="FFFFFF" w:themeColor="background1"/>
                                        </w:rPr>
                                        <w:t>tfm</w:t>
                                      </w:r>
                                    </w:sdtContent>
                                  </w:sdt>
                                  <w:r w:rsidR="00A647DC">
                                    <w:rPr>
                                      <w:color w:val="FFFFFF" w:themeColor="background1"/>
                                    </w:rPr>
                                    <w:t>  </w:t>
                                  </w:r>
                                  <w:sdt>
                                    <w:sdtPr>
                                      <w:rPr>
                                        <w:color w:val="FFFFFF" w:themeColor="background1"/>
                                      </w:rPr>
                                      <w:alias w:val="Dirección"/>
                                      <w:tag w:val=""/>
                                      <w:id w:val="-253358678"/>
                                      <w:dataBinding w:prefixMappings="xmlns:ns0='http://schemas.microsoft.com/office/2006/coverPageProps' " w:xpath="/ns0:CoverPageProperties[1]/ns0:CompanyAddress[1]" w:storeItemID="{55AF091B-3C7A-41E3-B477-F2FDAA23CFDA}"/>
                                      <w:text/>
                                    </w:sdtPr>
                                    <w:sdtContent>
                                      <w:r w:rsidR="00A647DC">
                                        <w:rPr>
                                          <w:color w:val="FFFFFF" w:themeColor="background1"/>
                                        </w:rPr>
                                        <w:t>Master en Ciberseguridad</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442B40FB" w14:textId="183FF6FF" w:rsidR="00A647DC" w:rsidRDefault="00A647DC">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cRIPTOGRAFÍA LIGERA APLICADA A IOT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6748DF7" id="Grupo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0A6D3F5E" w14:textId="6C712998" w:rsidR="00A647DC" w:rsidRDefault="00A647DC">
                                <w:pPr>
                                  <w:pStyle w:val="Sinespaciado"/>
                                  <w:spacing w:before="120"/>
                                  <w:jc w:val="center"/>
                                  <w:rPr>
                                    <w:color w:val="FFFFFF" w:themeColor="background1"/>
                                  </w:rPr>
                                </w:pPr>
                                <w:r>
                                  <w:rPr>
                                    <w:color w:val="FFFFFF" w:themeColor="background1"/>
                                  </w:rPr>
                                  <w:t>José Luis Caro Bozzino</w:t>
                                </w:r>
                              </w:p>
                            </w:sdtContent>
                          </w:sdt>
                          <w:p w14:paraId="1C24A98E" w14:textId="7E1EFA6F" w:rsidR="00A647DC" w:rsidRDefault="00000000">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sidR="00A647DC">
                                  <w:rPr>
                                    <w:caps/>
                                    <w:color w:val="FFFFFF" w:themeColor="background1"/>
                                  </w:rPr>
                                  <w:t>tfm</w:t>
                                </w:r>
                              </w:sdtContent>
                            </w:sdt>
                            <w:r w:rsidR="00A647DC">
                              <w:rPr>
                                <w:color w:val="FFFFFF" w:themeColor="background1"/>
                              </w:rPr>
                              <w:t>  </w:t>
                            </w:r>
                            <w:sdt>
                              <w:sdtPr>
                                <w:rPr>
                                  <w:color w:val="FFFFFF" w:themeColor="background1"/>
                                </w:rPr>
                                <w:alias w:val="Dirección"/>
                                <w:tag w:val=""/>
                                <w:id w:val="-253358678"/>
                                <w:dataBinding w:prefixMappings="xmlns:ns0='http://schemas.microsoft.com/office/2006/coverPageProps' " w:xpath="/ns0:CoverPageProperties[1]/ns0:CompanyAddress[1]" w:storeItemID="{55AF091B-3C7A-41E3-B477-F2FDAA23CFDA}"/>
                                <w:text/>
                              </w:sdtPr>
                              <w:sdtContent>
                                <w:r w:rsidR="00A647DC">
                                  <w:rPr>
                                    <w:color w:val="FFFFFF" w:themeColor="background1"/>
                                  </w:rPr>
                                  <w:t>Master en Ciberseguridad</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442B40FB" w14:textId="183FF6FF" w:rsidR="00A647DC" w:rsidRDefault="00A647DC">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cRIPTOGRAFÍA LIGERA APLICADA A IOT</w:t>
                                </w:r>
                              </w:p>
                            </w:sdtContent>
                          </w:sdt>
                        </w:txbxContent>
                      </v:textbox>
                    </v:shape>
                    <w10:wrap anchorx="page" anchory="page"/>
                  </v:group>
                </w:pict>
              </mc:Fallback>
            </mc:AlternateContent>
          </w:r>
        </w:p>
        <w:p w14:paraId="48BE97BC" w14:textId="3E33F11F" w:rsidR="00A647DC" w:rsidRDefault="00A647DC">
          <w:pPr>
            <w:rPr>
              <w:rFonts w:ascii="Times New Roman" w:eastAsiaTheme="majorEastAsia" w:hAnsi="Times New Roman" w:cs="Times New Roman"/>
              <w:color w:val="2F5496" w:themeColor="accent1" w:themeShade="BF"/>
            </w:rPr>
          </w:pPr>
          <w:r>
            <w:rPr>
              <w:rFonts w:ascii="Times New Roman" w:hAnsi="Times New Roman" w:cs="Times New Roman"/>
            </w:rPr>
            <w:br w:type="page"/>
          </w:r>
        </w:p>
      </w:sdtContent>
    </w:sdt>
    <w:p w14:paraId="43684CB9" w14:textId="5D593DE5" w:rsidR="00A84B7C" w:rsidRDefault="00A84B7C" w:rsidP="00CA5297">
      <w:pPr>
        <w:pStyle w:val="Ttulo1"/>
        <w:spacing w:line="360" w:lineRule="auto"/>
        <w:jc w:val="both"/>
        <w:rPr>
          <w:rFonts w:ascii="Times New Roman" w:hAnsi="Times New Roman" w:cs="Times New Roman"/>
          <w:sz w:val="22"/>
          <w:szCs w:val="22"/>
        </w:rPr>
      </w:pPr>
    </w:p>
    <w:p w14:paraId="43A870CE" w14:textId="77777777" w:rsidR="00A84B7C" w:rsidRDefault="00A84B7C">
      <w:pPr>
        <w:rPr>
          <w:rFonts w:ascii="Times New Roman" w:eastAsiaTheme="majorEastAsia" w:hAnsi="Times New Roman" w:cs="Times New Roman"/>
          <w:color w:val="2F5496" w:themeColor="accent1" w:themeShade="BF"/>
        </w:rPr>
      </w:pPr>
      <w:r>
        <w:rPr>
          <w:rFonts w:ascii="Times New Roman" w:hAnsi="Times New Roman" w:cs="Times New Roman"/>
        </w:rPr>
        <w:br w:type="page"/>
      </w:r>
    </w:p>
    <w:sdt>
      <w:sdtPr>
        <w:rPr>
          <w:rFonts w:asciiTheme="minorHAnsi" w:eastAsiaTheme="minorHAnsi" w:hAnsiTheme="minorHAnsi" w:cstheme="minorBidi"/>
          <w:color w:val="auto"/>
          <w:sz w:val="22"/>
          <w:szCs w:val="22"/>
          <w:lang w:eastAsia="en-US"/>
        </w:rPr>
        <w:id w:val="-1541894997"/>
        <w:docPartObj>
          <w:docPartGallery w:val="Table of Contents"/>
          <w:docPartUnique/>
        </w:docPartObj>
      </w:sdtPr>
      <w:sdtEndPr>
        <w:rPr>
          <w:b/>
          <w:bCs/>
        </w:rPr>
      </w:sdtEndPr>
      <w:sdtContent>
        <w:p w14:paraId="16241FE1" w14:textId="38D8038A" w:rsidR="00A84B7C" w:rsidRDefault="00A84B7C">
          <w:pPr>
            <w:pStyle w:val="TtuloTDC"/>
          </w:pPr>
          <w:r>
            <w:t>Contenido</w:t>
          </w:r>
        </w:p>
        <w:p w14:paraId="712E98A1" w14:textId="74A5A0F3" w:rsidR="009C1685" w:rsidRDefault="00A84B7C">
          <w:pPr>
            <w:pStyle w:val="TDC1"/>
            <w:rPr>
              <w:ins w:id="2" w:author="José Luis Caro Bozzino" w:date="2022-08-07T13:45:00Z"/>
              <w:rFonts w:eastAsiaTheme="minorEastAsia"/>
              <w:noProof/>
              <w:lang w:eastAsia="es-ES"/>
            </w:rPr>
          </w:pPr>
          <w:r w:rsidRPr="006E7AA1">
            <w:rPr>
              <w:rFonts w:ascii="Times New Roman" w:hAnsi="Times New Roman" w:cs="Times New Roman"/>
            </w:rPr>
            <w:fldChar w:fldCharType="begin"/>
          </w:r>
          <w:r w:rsidRPr="006E7AA1">
            <w:rPr>
              <w:rFonts w:ascii="Times New Roman" w:hAnsi="Times New Roman" w:cs="Times New Roman"/>
            </w:rPr>
            <w:instrText xml:space="preserve"> TOC \o "1-3" \h \z \u </w:instrText>
          </w:r>
          <w:r w:rsidRPr="006E7AA1">
            <w:rPr>
              <w:rFonts w:ascii="Times New Roman" w:hAnsi="Times New Roman" w:cs="Times New Roman"/>
            </w:rPr>
            <w:fldChar w:fldCharType="separate"/>
          </w:r>
          <w:ins w:id="3" w:author="José Luis Caro Bozzino" w:date="2022-08-07T13:45:00Z">
            <w:r w:rsidR="009C1685" w:rsidRPr="00015E90">
              <w:rPr>
                <w:rStyle w:val="Hipervnculo"/>
                <w:noProof/>
              </w:rPr>
              <w:fldChar w:fldCharType="begin"/>
            </w:r>
            <w:r w:rsidR="009C1685" w:rsidRPr="00015E90">
              <w:rPr>
                <w:rStyle w:val="Hipervnculo"/>
                <w:noProof/>
              </w:rPr>
              <w:instrText xml:space="preserve"> </w:instrText>
            </w:r>
            <w:r w:rsidR="009C1685">
              <w:rPr>
                <w:noProof/>
              </w:rPr>
              <w:instrText>HYPERLINK \l "_Toc110772380"</w:instrText>
            </w:r>
            <w:r w:rsidR="009C1685" w:rsidRPr="00015E90">
              <w:rPr>
                <w:rStyle w:val="Hipervnculo"/>
                <w:noProof/>
              </w:rPr>
              <w:instrText xml:space="preserve"> </w:instrText>
            </w:r>
            <w:r w:rsidR="009C1685" w:rsidRPr="00015E90">
              <w:rPr>
                <w:rStyle w:val="Hipervnculo"/>
                <w:noProof/>
              </w:rPr>
            </w:r>
            <w:r w:rsidR="009C1685" w:rsidRPr="00015E90">
              <w:rPr>
                <w:rStyle w:val="Hipervnculo"/>
                <w:noProof/>
              </w:rPr>
              <w:fldChar w:fldCharType="separate"/>
            </w:r>
            <w:r w:rsidR="009C1685" w:rsidRPr="00015E90">
              <w:rPr>
                <w:rStyle w:val="Hipervnculo"/>
                <w:rFonts w:ascii="Times New Roman" w:hAnsi="Times New Roman" w:cs="Times New Roman"/>
                <w:noProof/>
              </w:rPr>
              <w:t>1.</w:t>
            </w:r>
            <w:r w:rsidR="009C1685">
              <w:rPr>
                <w:rFonts w:eastAsiaTheme="minorEastAsia"/>
                <w:noProof/>
                <w:lang w:eastAsia="es-ES"/>
              </w:rPr>
              <w:tab/>
            </w:r>
            <w:r w:rsidR="009C1685" w:rsidRPr="00015E90">
              <w:rPr>
                <w:rStyle w:val="Hipervnculo"/>
                <w:rFonts w:ascii="Times New Roman" w:hAnsi="Times New Roman" w:cs="Times New Roman"/>
                <w:noProof/>
              </w:rPr>
              <w:t>Resumen</w:t>
            </w:r>
            <w:r w:rsidR="009C1685">
              <w:rPr>
                <w:noProof/>
                <w:webHidden/>
              </w:rPr>
              <w:tab/>
            </w:r>
            <w:r w:rsidR="009C1685">
              <w:rPr>
                <w:noProof/>
                <w:webHidden/>
              </w:rPr>
              <w:fldChar w:fldCharType="begin"/>
            </w:r>
            <w:r w:rsidR="009C1685">
              <w:rPr>
                <w:noProof/>
                <w:webHidden/>
              </w:rPr>
              <w:instrText xml:space="preserve"> PAGEREF _Toc110772380 \h </w:instrText>
            </w:r>
            <w:r w:rsidR="009C1685">
              <w:rPr>
                <w:noProof/>
                <w:webHidden/>
              </w:rPr>
            </w:r>
          </w:ins>
          <w:r w:rsidR="009C1685">
            <w:rPr>
              <w:noProof/>
              <w:webHidden/>
            </w:rPr>
            <w:fldChar w:fldCharType="separate"/>
          </w:r>
          <w:ins w:id="4" w:author="José Luis Caro Bozzino" w:date="2022-08-07T13:45:00Z">
            <w:r w:rsidR="009C1685">
              <w:rPr>
                <w:noProof/>
                <w:webHidden/>
              </w:rPr>
              <w:t>3</w:t>
            </w:r>
            <w:r w:rsidR="009C1685">
              <w:rPr>
                <w:noProof/>
                <w:webHidden/>
              </w:rPr>
              <w:fldChar w:fldCharType="end"/>
            </w:r>
            <w:r w:rsidR="009C1685" w:rsidRPr="00015E90">
              <w:rPr>
                <w:rStyle w:val="Hipervnculo"/>
                <w:noProof/>
              </w:rPr>
              <w:fldChar w:fldCharType="end"/>
            </w:r>
          </w:ins>
        </w:p>
        <w:p w14:paraId="23A257A5" w14:textId="02316FB1" w:rsidR="009C1685" w:rsidRDefault="009C1685">
          <w:pPr>
            <w:pStyle w:val="TDC1"/>
            <w:rPr>
              <w:ins w:id="5" w:author="José Luis Caro Bozzino" w:date="2022-08-07T13:45:00Z"/>
              <w:rFonts w:eastAsiaTheme="minorEastAsia"/>
              <w:noProof/>
              <w:lang w:eastAsia="es-ES"/>
            </w:rPr>
          </w:pPr>
          <w:ins w:id="6"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"_Toc110772381"</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2.</w:t>
            </w:r>
            <w:r>
              <w:rPr>
                <w:rFonts w:eastAsiaTheme="minorEastAsia"/>
                <w:noProof/>
                <w:lang w:eastAsia="es-ES"/>
              </w:rPr>
              <w:tab/>
            </w:r>
            <w:r w:rsidRPr="00015E90">
              <w:rPr>
                <w:rStyle w:val="Hipervnculo"/>
                <w:rFonts w:ascii="Times New Roman" w:hAnsi="Times New Roman" w:cs="Times New Roman"/>
                <w:noProof/>
              </w:rPr>
              <w:t>Introducción</w:t>
            </w:r>
            <w:r>
              <w:rPr>
                <w:noProof/>
                <w:webHidden/>
              </w:rPr>
              <w:tab/>
            </w:r>
            <w:r>
              <w:rPr>
                <w:noProof/>
                <w:webHidden/>
              </w:rPr>
              <w:fldChar w:fldCharType="begin"/>
            </w:r>
            <w:r>
              <w:rPr>
                <w:noProof/>
                <w:webHidden/>
              </w:rPr>
              <w:instrText xml:space="preserve"> PAGEREF _Toc110772381 \h </w:instrText>
            </w:r>
            <w:r>
              <w:rPr>
                <w:noProof/>
                <w:webHidden/>
              </w:rPr>
            </w:r>
          </w:ins>
          <w:r>
            <w:rPr>
              <w:noProof/>
              <w:webHidden/>
            </w:rPr>
            <w:fldChar w:fldCharType="separate"/>
          </w:r>
          <w:ins w:id="7" w:author="José Luis Caro Bozzino" w:date="2022-08-07T13:45:00Z">
            <w:r>
              <w:rPr>
                <w:noProof/>
                <w:webHidden/>
              </w:rPr>
              <w:t>4</w:t>
            </w:r>
            <w:r>
              <w:rPr>
                <w:noProof/>
                <w:webHidden/>
              </w:rPr>
              <w:fldChar w:fldCharType="end"/>
            </w:r>
            <w:r w:rsidRPr="00015E90">
              <w:rPr>
                <w:rStyle w:val="Hipervnculo"/>
                <w:noProof/>
              </w:rPr>
              <w:fldChar w:fldCharType="end"/>
            </w:r>
          </w:ins>
        </w:p>
        <w:p w14:paraId="260911DC" w14:textId="0C650491" w:rsidR="009C1685" w:rsidRDefault="009C1685">
          <w:pPr>
            <w:pStyle w:val="TDC1"/>
            <w:rPr>
              <w:ins w:id="8" w:author="José Luis Caro Bozzino" w:date="2022-08-07T13:45:00Z"/>
              <w:rFonts w:eastAsiaTheme="minorEastAsia"/>
              <w:noProof/>
              <w:lang w:eastAsia="es-ES"/>
            </w:rPr>
          </w:pPr>
          <w:ins w:id="9"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"_Toc110772382"</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3.</w:t>
            </w:r>
            <w:r>
              <w:rPr>
                <w:rFonts w:eastAsiaTheme="minorEastAsia"/>
                <w:noProof/>
                <w:lang w:eastAsia="es-ES"/>
              </w:rPr>
              <w:tab/>
            </w:r>
            <w:r w:rsidRPr="00015E90">
              <w:rPr>
                <w:rStyle w:val="Hipervnculo"/>
                <w:rFonts w:ascii="Times New Roman" w:hAnsi="Times New Roman" w:cs="Times New Roman"/>
                <w:noProof/>
              </w:rPr>
              <w:t>Incidentes destacados</w:t>
            </w:r>
            <w:r>
              <w:rPr>
                <w:noProof/>
                <w:webHidden/>
              </w:rPr>
              <w:tab/>
            </w:r>
            <w:r>
              <w:rPr>
                <w:noProof/>
                <w:webHidden/>
              </w:rPr>
              <w:fldChar w:fldCharType="begin"/>
            </w:r>
            <w:r>
              <w:rPr>
                <w:noProof/>
                <w:webHidden/>
              </w:rPr>
              <w:instrText xml:space="preserve"> PAGEREF _Toc110772382 \h </w:instrText>
            </w:r>
            <w:r>
              <w:rPr>
                <w:noProof/>
                <w:webHidden/>
              </w:rPr>
            </w:r>
          </w:ins>
          <w:r>
            <w:rPr>
              <w:noProof/>
              <w:webHidden/>
            </w:rPr>
            <w:fldChar w:fldCharType="separate"/>
          </w:r>
          <w:ins w:id="10" w:author="José Luis Caro Bozzino" w:date="2022-08-07T13:45:00Z">
            <w:r>
              <w:rPr>
                <w:noProof/>
                <w:webHidden/>
              </w:rPr>
              <w:t>8</w:t>
            </w:r>
            <w:r>
              <w:rPr>
                <w:noProof/>
                <w:webHidden/>
              </w:rPr>
              <w:fldChar w:fldCharType="end"/>
            </w:r>
            <w:r w:rsidRPr="00015E90">
              <w:rPr>
                <w:rStyle w:val="Hipervnculo"/>
                <w:noProof/>
              </w:rPr>
              <w:fldChar w:fldCharType="end"/>
            </w:r>
          </w:ins>
        </w:p>
        <w:p w14:paraId="44FEF23F" w14:textId="6B51B53C" w:rsidR="009C1685" w:rsidRDefault="009C1685" w:rsidP="009C1685">
          <w:pPr>
            <w:pStyle w:val="TDC2"/>
            <w:rPr>
              <w:ins w:id="11" w:author="José Luis Caro Bozzino" w:date="2022-08-07T13:45:00Z"/>
              <w:rFonts w:eastAsiaTheme="minorEastAsia"/>
              <w:noProof/>
              <w:lang w:eastAsia="es-ES"/>
            </w:rPr>
            <w:pPrChange w:id="12" w:author="José Luis Caro Bozzino" w:date="2022-08-07T13:46:00Z">
              <w:pPr>
                <w:pStyle w:val="TDC2"/>
                <w:tabs>
                  <w:tab w:val="right" w:leader="dot" w:pos="8494"/>
                </w:tabs>
              </w:pPr>
            </w:pPrChange>
          </w:pPr>
          <w:ins w:id="13"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"_Toc110772383"</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3.1 Botnet Mirai</w:t>
            </w:r>
            <w:r>
              <w:rPr>
                <w:noProof/>
                <w:webHidden/>
              </w:rPr>
              <w:tab/>
            </w:r>
            <w:r>
              <w:rPr>
                <w:noProof/>
                <w:webHidden/>
              </w:rPr>
              <w:fldChar w:fldCharType="begin"/>
            </w:r>
            <w:r>
              <w:rPr>
                <w:noProof/>
                <w:webHidden/>
              </w:rPr>
              <w:instrText xml:space="preserve"> PAGEREF _Toc110772383 \h </w:instrText>
            </w:r>
            <w:r>
              <w:rPr>
                <w:noProof/>
                <w:webHidden/>
              </w:rPr>
            </w:r>
          </w:ins>
          <w:r>
            <w:rPr>
              <w:noProof/>
              <w:webHidden/>
            </w:rPr>
            <w:fldChar w:fldCharType="separate"/>
          </w:r>
          <w:ins w:id="14" w:author="José Luis Caro Bozzino" w:date="2022-08-07T13:45:00Z">
            <w:r>
              <w:rPr>
                <w:noProof/>
                <w:webHidden/>
              </w:rPr>
              <w:t>8</w:t>
            </w:r>
            <w:r>
              <w:rPr>
                <w:noProof/>
                <w:webHidden/>
              </w:rPr>
              <w:fldChar w:fldCharType="end"/>
            </w:r>
            <w:r w:rsidRPr="00015E90">
              <w:rPr>
                <w:rStyle w:val="Hipervnculo"/>
                <w:noProof/>
              </w:rPr>
              <w:fldChar w:fldCharType="end"/>
            </w:r>
          </w:ins>
        </w:p>
        <w:p w14:paraId="03A0461D" w14:textId="1DD4B69B" w:rsidR="009C1685" w:rsidRDefault="009C1685" w:rsidP="009C1685">
          <w:pPr>
            <w:pStyle w:val="TDC2"/>
            <w:rPr>
              <w:ins w:id="15" w:author="José Luis Caro Bozzino" w:date="2022-08-07T13:45:00Z"/>
              <w:rFonts w:eastAsiaTheme="minorEastAsia"/>
              <w:noProof/>
              <w:lang w:eastAsia="es-ES"/>
            </w:rPr>
            <w:pPrChange w:id="16" w:author="José Luis Caro Bozzino" w:date="2022-08-07T13:46:00Z">
              <w:pPr>
                <w:pStyle w:val="TDC2"/>
                <w:tabs>
                  <w:tab w:val="left" w:pos="880"/>
                  <w:tab w:val="right" w:leader="dot" w:pos="8494"/>
                </w:tabs>
              </w:pPr>
            </w:pPrChange>
          </w:pPr>
          <w:ins w:id="17"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"_Toc110772384"</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3.2</w:t>
            </w:r>
            <w:r>
              <w:rPr>
                <w:rFonts w:eastAsiaTheme="minorEastAsia"/>
                <w:noProof/>
                <w:lang w:eastAsia="es-ES"/>
              </w:rPr>
              <w:tab/>
            </w:r>
            <w:r w:rsidRPr="00015E90">
              <w:rPr>
                <w:rStyle w:val="Hipervnculo"/>
                <w:rFonts w:ascii="Times New Roman" w:hAnsi="Times New Roman" w:cs="Times New Roman"/>
                <w:noProof/>
              </w:rPr>
              <w:t>Ataque a coches Jeep</w:t>
            </w:r>
            <w:r>
              <w:rPr>
                <w:noProof/>
                <w:webHidden/>
              </w:rPr>
              <w:tab/>
            </w:r>
            <w:r>
              <w:rPr>
                <w:noProof/>
                <w:webHidden/>
              </w:rPr>
              <w:fldChar w:fldCharType="begin"/>
            </w:r>
            <w:r>
              <w:rPr>
                <w:noProof/>
                <w:webHidden/>
              </w:rPr>
              <w:instrText xml:space="preserve"> PAGEREF _Toc110772384 \h </w:instrText>
            </w:r>
            <w:r>
              <w:rPr>
                <w:noProof/>
                <w:webHidden/>
              </w:rPr>
            </w:r>
          </w:ins>
          <w:r>
            <w:rPr>
              <w:noProof/>
              <w:webHidden/>
            </w:rPr>
            <w:fldChar w:fldCharType="separate"/>
          </w:r>
          <w:ins w:id="18" w:author="José Luis Caro Bozzino" w:date="2022-08-07T13:45:00Z">
            <w:r>
              <w:rPr>
                <w:noProof/>
                <w:webHidden/>
              </w:rPr>
              <w:t>9</w:t>
            </w:r>
            <w:r>
              <w:rPr>
                <w:noProof/>
                <w:webHidden/>
              </w:rPr>
              <w:fldChar w:fldCharType="end"/>
            </w:r>
            <w:r w:rsidRPr="00015E90">
              <w:rPr>
                <w:rStyle w:val="Hipervnculo"/>
                <w:noProof/>
              </w:rPr>
              <w:fldChar w:fldCharType="end"/>
            </w:r>
          </w:ins>
        </w:p>
        <w:p w14:paraId="36AE773D" w14:textId="340CEA72" w:rsidR="009C1685" w:rsidRDefault="009C1685" w:rsidP="009C1685">
          <w:pPr>
            <w:pStyle w:val="TDC2"/>
            <w:rPr>
              <w:ins w:id="19" w:author="José Luis Caro Bozzino" w:date="2022-08-07T13:45:00Z"/>
              <w:rFonts w:eastAsiaTheme="minorEastAsia"/>
              <w:noProof/>
              <w:lang w:eastAsia="es-ES"/>
            </w:rPr>
            <w:pPrChange w:id="20" w:author="José Luis Caro Bozzino" w:date="2022-08-07T13:46:00Z">
              <w:pPr>
                <w:pStyle w:val="TDC2"/>
                <w:tabs>
                  <w:tab w:val="left" w:pos="880"/>
                  <w:tab w:val="right" w:leader="dot" w:pos="8494"/>
                </w:tabs>
              </w:pPr>
            </w:pPrChange>
          </w:pPr>
          <w:ins w:id="21"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"_Toc110772385"</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3.3</w:t>
            </w:r>
            <w:r>
              <w:rPr>
                <w:rFonts w:eastAsiaTheme="minorEastAsia"/>
                <w:noProof/>
                <w:lang w:eastAsia="es-ES"/>
              </w:rPr>
              <w:tab/>
            </w:r>
            <w:r w:rsidRPr="00015E90">
              <w:rPr>
                <w:rStyle w:val="Hipervnculo"/>
                <w:rFonts w:ascii="Times New Roman" w:hAnsi="Times New Roman" w:cs="Times New Roman"/>
                <w:noProof/>
              </w:rPr>
              <w:t>Vulnerabilidades en los monitores de frecuencia cardiaca para bebés Owlet</w:t>
            </w:r>
            <w:r>
              <w:rPr>
                <w:noProof/>
                <w:webHidden/>
              </w:rPr>
              <w:tab/>
            </w:r>
            <w:r>
              <w:rPr>
                <w:noProof/>
                <w:webHidden/>
              </w:rPr>
              <w:fldChar w:fldCharType="begin"/>
            </w:r>
            <w:r>
              <w:rPr>
                <w:noProof/>
                <w:webHidden/>
              </w:rPr>
              <w:instrText xml:space="preserve"> PAGEREF _Toc110772385 \h </w:instrText>
            </w:r>
            <w:r>
              <w:rPr>
                <w:noProof/>
                <w:webHidden/>
              </w:rPr>
            </w:r>
          </w:ins>
          <w:r>
            <w:rPr>
              <w:noProof/>
              <w:webHidden/>
            </w:rPr>
            <w:fldChar w:fldCharType="separate"/>
          </w:r>
          <w:ins w:id="22" w:author="José Luis Caro Bozzino" w:date="2022-08-07T13:45:00Z">
            <w:r>
              <w:rPr>
                <w:noProof/>
                <w:webHidden/>
              </w:rPr>
              <w:t>11</w:t>
            </w:r>
            <w:r>
              <w:rPr>
                <w:noProof/>
                <w:webHidden/>
              </w:rPr>
              <w:fldChar w:fldCharType="end"/>
            </w:r>
            <w:r w:rsidRPr="00015E90">
              <w:rPr>
                <w:rStyle w:val="Hipervnculo"/>
                <w:noProof/>
              </w:rPr>
              <w:fldChar w:fldCharType="end"/>
            </w:r>
          </w:ins>
        </w:p>
        <w:p w14:paraId="3BF64246" w14:textId="085E8480" w:rsidR="009C1685" w:rsidRDefault="009C1685">
          <w:pPr>
            <w:pStyle w:val="TDC1"/>
            <w:rPr>
              <w:ins w:id="23" w:author="José Luis Caro Bozzino" w:date="2022-08-07T13:45:00Z"/>
              <w:rFonts w:eastAsiaTheme="minorEastAsia"/>
              <w:noProof/>
              <w:lang w:eastAsia="es-ES"/>
            </w:rPr>
          </w:pPr>
          <w:ins w:id="24" w:author="José Luis Caro Bozzino" w:date="2022-08-07T13:46:00Z">
            <w:r w:rsidRPr="009C1685">
              <w:rPr>
                <w:rStyle w:val="Hipervnculo"/>
                <w:noProof/>
                <w:color w:val="000000" w:themeColor="text1"/>
                <w:u w:val="none"/>
                <w:rPrChange w:id="25" w:author="José Luis Caro Bozzino" w:date="2022-08-07T13:46:00Z">
                  <w:rPr>
                    <w:rStyle w:val="Hipervnculo"/>
                    <w:noProof/>
                    <w:u w:val="none"/>
                  </w:rPr>
                </w:rPrChange>
              </w:rPr>
              <w:t>4.</w:t>
            </w:r>
          </w:ins>
          <w:ins w:id="26"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"_Toc110772386"</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ins>
          <w:ins w:id="27" w:author="José Luis Caro Bozzino" w:date="2022-08-07T13:46:00Z">
            <w:r>
              <w:rPr>
                <w:rFonts w:eastAsiaTheme="minorEastAsia"/>
                <w:noProof/>
                <w:lang w:eastAsia="es-ES"/>
              </w:rPr>
              <w:tab/>
            </w:r>
          </w:ins>
          <w:ins w:id="28" w:author="José Luis Caro Bozzino" w:date="2022-08-07T13:45:00Z">
            <w:r w:rsidRPr="00015E90">
              <w:rPr>
                <w:rStyle w:val="Hipervnculo"/>
                <w:rFonts w:ascii="Times New Roman" w:hAnsi="Times New Roman" w:cs="Times New Roman"/>
                <w:noProof/>
              </w:rPr>
              <w:t>State of the art</w:t>
            </w:r>
            <w:r>
              <w:rPr>
                <w:noProof/>
                <w:webHidden/>
              </w:rPr>
              <w:tab/>
            </w:r>
            <w:r>
              <w:rPr>
                <w:noProof/>
                <w:webHidden/>
              </w:rPr>
              <w:fldChar w:fldCharType="begin"/>
            </w:r>
            <w:r>
              <w:rPr>
                <w:noProof/>
                <w:webHidden/>
              </w:rPr>
              <w:instrText xml:space="preserve"> PAGEREF _Toc110772386 \h </w:instrText>
            </w:r>
            <w:r>
              <w:rPr>
                <w:noProof/>
                <w:webHidden/>
              </w:rPr>
            </w:r>
          </w:ins>
          <w:r>
            <w:rPr>
              <w:noProof/>
              <w:webHidden/>
            </w:rPr>
            <w:fldChar w:fldCharType="separate"/>
          </w:r>
          <w:ins w:id="29" w:author="José Luis Caro Bozzino" w:date="2022-08-07T13:45:00Z">
            <w:r>
              <w:rPr>
                <w:noProof/>
                <w:webHidden/>
              </w:rPr>
              <w:t>13</w:t>
            </w:r>
            <w:r>
              <w:rPr>
                <w:noProof/>
                <w:webHidden/>
              </w:rPr>
              <w:fldChar w:fldCharType="end"/>
            </w:r>
            <w:r w:rsidRPr="00015E90">
              <w:rPr>
                <w:rStyle w:val="Hipervnculo"/>
                <w:noProof/>
              </w:rPr>
              <w:fldChar w:fldCharType="end"/>
            </w:r>
          </w:ins>
        </w:p>
        <w:p w14:paraId="71595E27" w14:textId="0ABD2F59" w:rsidR="009C1685" w:rsidRDefault="009C1685" w:rsidP="009C1685">
          <w:pPr>
            <w:pStyle w:val="TDC2"/>
            <w:rPr>
              <w:ins w:id="30" w:author="José Luis Caro Bozzino" w:date="2022-08-07T13:45:00Z"/>
              <w:rFonts w:eastAsiaTheme="minorEastAsia"/>
              <w:noProof/>
              <w:lang w:eastAsia="es-ES"/>
            </w:rPr>
            <w:pPrChange w:id="31" w:author="José Luis Caro Bozzino" w:date="2022-08-07T13:46:00Z">
              <w:pPr>
                <w:pStyle w:val="TDC2"/>
                <w:tabs>
                  <w:tab w:val="right" w:leader="dot" w:pos="8494"/>
                </w:tabs>
              </w:pPr>
            </w:pPrChange>
          </w:pPr>
          <w:ins w:id="32"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"_Toc110772388"</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4.1 Cifrado en bloque</w:t>
            </w:r>
            <w:r>
              <w:rPr>
                <w:noProof/>
                <w:webHidden/>
              </w:rPr>
              <w:tab/>
            </w:r>
            <w:r>
              <w:rPr>
                <w:noProof/>
                <w:webHidden/>
              </w:rPr>
              <w:fldChar w:fldCharType="begin"/>
            </w:r>
            <w:r>
              <w:rPr>
                <w:noProof/>
                <w:webHidden/>
              </w:rPr>
              <w:instrText xml:space="preserve"> PAGEREF _Toc110772388 \h </w:instrText>
            </w:r>
            <w:r>
              <w:rPr>
                <w:noProof/>
                <w:webHidden/>
              </w:rPr>
            </w:r>
          </w:ins>
          <w:r>
            <w:rPr>
              <w:noProof/>
              <w:webHidden/>
            </w:rPr>
            <w:fldChar w:fldCharType="separate"/>
          </w:r>
          <w:ins w:id="33" w:author="José Luis Caro Bozzino" w:date="2022-08-07T13:45:00Z">
            <w:r>
              <w:rPr>
                <w:noProof/>
                <w:webHidden/>
              </w:rPr>
              <w:t>14</w:t>
            </w:r>
            <w:r>
              <w:rPr>
                <w:noProof/>
                <w:webHidden/>
              </w:rPr>
              <w:fldChar w:fldCharType="end"/>
            </w:r>
            <w:r w:rsidRPr="00015E90">
              <w:rPr>
                <w:rStyle w:val="Hipervnculo"/>
                <w:noProof/>
              </w:rPr>
              <w:fldChar w:fldCharType="end"/>
            </w:r>
          </w:ins>
        </w:p>
        <w:p w14:paraId="0C7DFF7F" w14:textId="549DF514" w:rsidR="009C1685" w:rsidRDefault="009C1685">
          <w:pPr>
            <w:pStyle w:val="TDC3"/>
            <w:tabs>
              <w:tab w:val="right" w:leader="dot" w:pos="8494"/>
            </w:tabs>
            <w:rPr>
              <w:ins w:id="34" w:author="José Luis Caro Bozzino" w:date="2022-08-07T13:45:00Z"/>
              <w:rFonts w:eastAsiaTheme="minorEastAsia"/>
              <w:noProof/>
              <w:lang w:eastAsia="es-ES"/>
            </w:rPr>
          </w:pPr>
          <w:ins w:id="35"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"_Toc110772389"</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4.1.1 Present</w:t>
            </w:r>
            <w:r>
              <w:rPr>
                <w:noProof/>
                <w:webHidden/>
              </w:rPr>
              <w:tab/>
            </w:r>
            <w:r>
              <w:rPr>
                <w:noProof/>
                <w:webHidden/>
              </w:rPr>
              <w:fldChar w:fldCharType="begin"/>
            </w:r>
            <w:r>
              <w:rPr>
                <w:noProof/>
                <w:webHidden/>
              </w:rPr>
              <w:instrText xml:space="preserve"> PAGEREF _Toc110772389 \h </w:instrText>
            </w:r>
            <w:r>
              <w:rPr>
                <w:noProof/>
                <w:webHidden/>
              </w:rPr>
            </w:r>
          </w:ins>
          <w:r>
            <w:rPr>
              <w:noProof/>
              <w:webHidden/>
            </w:rPr>
            <w:fldChar w:fldCharType="separate"/>
          </w:r>
          <w:ins w:id="36" w:author="José Luis Caro Bozzino" w:date="2022-08-07T13:45:00Z">
            <w:r>
              <w:rPr>
                <w:noProof/>
                <w:webHidden/>
              </w:rPr>
              <w:t>14</w:t>
            </w:r>
            <w:r>
              <w:rPr>
                <w:noProof/>
                <w:webHidden/>
              </w:rPr>
              <w:fldChar w:fldCharType="end"/>
            </w:r>
            <w:r w:rsidRPr="00015E90">
              <w:rPr>
                <w:rStyle w:val="Hipervnculo"/>
                <w:noProof/>
              </w:rPr>
              <w:fldChar w:fldCharType="end"/>
            </w:r>
          </w:ins>
        </w:p>
        <w:p w14:paraId="58BF7264" w14:textId="14E60BE0" w:rsidR="009C1685" w:rsidRDefault="009C1685">
          <w:pPr>
            <w:pStyle w:val="TDC3"/>
            <w:tabs>
              <w:tab w:val="right" w:leader="dot" w:pos="8494"/>
            </w:tabs>
            <w:rPr>
              <w:ins w:id="37" w:author="José Luis Caro Bozzino" w:date="2022-08-07T13:45:00Z"/>
              <w:rFonts w:eastAsiaTheme="minorEastAsia"/>
              <w:noProof/>
              <w:lang w:eastAsia="es-ES"/>
            </w:rPr>
          </w:pPr>
          <w:ins w:id="38"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"_Toc110772390"</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4.1.2 SIMON</w:t>
            </w:r>
            <w:r>
              <w:rPr>
                <w:noProof/>
                <w:webHidden/>
              </w:rPr>
              <w:tab/>
            </w:r>
            <w:r>
              <w:rPr>
                <w:noProof/>
                <w:webHidden/>
              </w:rPr>
              <w:fldChar w:fldCharType="begin"/>
            </w:r>
            <w:r>
              <w:rPr>
                <w:noProof/>
                <w:webHidden/>
              </w:rPr>
              <w:instrText xml:space="preserve"> PAGEREF _Toc110772390 \h </w:instrText>
            </w:r>
            <w:r>
              <w:rPr>
                <w:noProof/>
                <w:webHidden/>
              </w:rPr>
            </w:r>
          </w:ins>
          <w:r>
            <w:rPr>
              <w:noProof/>
              <w:webHidden/>
            </w:rPr>
            <w:fldChar w:fldCharType="separate"/>
          </w:r>
          <w:ins w:id="39" w:author="José Luis Caro Bozzino" w:date="2022-08-07T13:45:00Z">
            <w:r>
              <w:rPr>
                <w:noProof/>
                <w:webHidden/>
              </w:rPr>
              <w:t>15</w:t>
            </w:r>
            <w:r>
              <w:rPr>
                <w:noProof/>
                <w:webHidden/>
              </w:rPr>
              <w:fldChar w:fldCharType="end"/>
            </w:r>
            <w:r w:rsidRPr="00015E90">
              <w:rPr>
                <w:rStyle w:val="Hipervnculo"/>
                <w:noProof/>
              </w:rPr>
              <w:fldChar w:fldCharType="end"/>
            </w:r>
          </w:ins>
        </w:p>
        <w:p w14:paraId="43945C91" w14:textId="0546F842" w:rsidR="009C1685" w:rsidRDefault="009C1685">
          <w:pPr>
            <w:pStyle w:val="TDC3"/>
            <w:tabs>
              <w:tab w:val="right" w:leader="dot" w:pos="8494"/>
            </w:tabs>
            <w:rPr>
              <w:ins w:id="40" w:author="José Luis Caro Bozzino" w:date="2022-08-07T13:45:00Z"/>
              <w:rFonts w:eastAsiaTheme="minorEastAsia"/>
              <w:noProof/>
              <w:lang w:eastAsia="es-ES"/>
            </w:rPr>
          </w:pPr>
          <w:ins w:id="41"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"_Toc110772391"</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4.1.3 SPECK</w:t>
            </w:r>
            <w:r>
              <w:rPr>
                <w:noProof/>
                <w:webHidden/>
              </w:rPr>
              <w:tab/>
            </w:r>
            <w:r>
              <w:rPr>
                <w:noProof/>
                <w:webHidden/>
              </w:rPr>
              <w:fldChar w:fldCharType="begin"/>
            </w:r>
            <w:r>
              <w:rPr>
                <w:noProof/>
                <w:webHidden/>
              </w:rPr>
              <w:instrText xml:space="preserve"> PAGEREF _Toc110772391 \h </w:instrText>
            </w:r>
            <w:r>
              <w:rPr>
                <w:noProof/>
                <w:webHidden/>
              </w:rPr>
            </w:r>
          </w:ins>
          <w:r>
            <w:rPr>
              <w:noProof/>
              <w:webHidden/>
            </w:rPr>
            <w:fldChar w:fldCharType="separate"/>
          </w:r>
          <w:ins w:id="42" w:author="José Luis Caro Bozzino" w:date="2022-08-07T13:45:00Z">
            <w:r>
              <w:rPr>
                <w:noProof/>
                <w:webHidden/>
              </w:rPr>
              <w:t>16</w:t>
            </w:r>
            <w:r>
              <w:rPr>
                <w:noProof/>
                <w:webHidden/>
              </w:rPr>
              <w:fldChar w:fldCharType="end"/>
            </w:r>
            <w:r w:rsidRPr="00015E90">
              <w:rPr>
                <w:rStyle w:val="Hipervnculo"/>
                <w:noProof/>
              </w:rPr>
              <w:fldChar w:fldCharType="end"/>
            </w:r>
          </w:ins>
        </w:p>
        <w:p w14:paraId="2DAFF248" w14:textId="45629589" w:rsidR="009C1685" w:rsidRDefault="009C1685" w:rsidP="009C1685">
          <w:pPr>
            <w:pStyle w:val="TDC2"/>
            <w:rPr>
              <w:ins w:id="43" w:author="José Luis Caro Bozzino" w:date="2022-08-07T13:45:00Z"/>
              <w:rFonts w:eastAsiaTheme="minorEastAsia"/>
              <w:noProof/>
              <w:lang w:eastAsia="es-ES"/>
            </w:rPr>
            <w:pPrChange w:id="44" w:author="José Luis Caro Bozzino" w:date="2022-08-07T13:46:00Z">
              <w:pPr>
                <w:pStyle w:val="TDC2"/>
                <w:tabs>
                  <w:tab w:val="right" w:leader="dot" w:pos="8494"/>
                </w:tabs>
              </w:pPr>
            </w:pPrChange>
          </w:pPr>
          <w:ins w:id="45"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"_Toc110772392"</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4.2 Funciones Hash</w:t>
            </w:r>
            <w:r>
              <w:rPr>
                <w:noProof/>
                <w:webHidden/>
              </w:rPr>
              <w:tab/>
            </w:r>
            <w:r>
              <w:rPr>
                <w:noProof/>
                <w:webHidden/>
              </w:rPr>
              <w:fldChar w:fldCharType="begin"/>
            </w:r>
            <w:r>
              <w:rPr>
                <w:noProof/>
                <w:webHidden/>
              </w:rPr>
              <w:instrText xml:space="preserve"> PAGEREF _Toc110772392 \h </w:instrText>
            </w:r>
            <w:r>
              <w:rPr>
                <w:noProof/>
                <w:webHidden/>
              </w:rPr>
            </w:r>
          </w:ins>
          <w:r>
            <w:rPr>
              <w:noProof/>
              <w:webHidden/>
            </w:rPr>
            <w:fldChar w:fldCharType="separate"/>
          </w:r>
          <w:ins w:id="46" w:author="José Luis Caro Bozzino" w:date="2022-08-07T13:45:00Z">
            <w:r>
              <w:rPr>
                <w:noProof/>
                <w:webHidden/>
              </w:rPr>
              <w:t>18</w:t>
            </w:r>
            <w:r>
              <w:rPr>
                <w:noProof/>
                <w:webHidden/>
              </w:rPr>
              <w:fldChar w:fldCharType="end"/>
            </w:r>
            <w:r w:rsidRPr="00015E90">
              <w:rPr>
                <w:rStyle w:val="Hipervnculo"/>
                <w:noProof/>
              </w:rPr>
              <w:fldChar w:fldCharType="end"/>
            </w:r>
          </w:ins>
        </w:p>
        <w:p w14:paraId="51EE7232" w14:textId="6EE65E04" w:rsidR="009C1685" w:rsidRDefault="009C1685">
          <w:pPr>
            <w:pStyle w:val="TDC3"/>
            <w:tabs>
              <w:tab w:val="right" w:leader="dot" w:pos="8494"/>
            </w:tabs>
            <w:rPr>
              <w:ins w:id="47" w:author="José Luis Caro Bozzino" w:date="2022-08-07T13:45:00Z"/>
              <w:rFonts w:eastAsiaTheme="minorEastAsia"/>
              <w:noProof/>
              <w:lang w:eastAsia="es-ES"/>
            </w:rPr>
          </w:pPr>
          <w:ins w:id="48"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"_Toc110772393"</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4.2.1 PHOTON</w:t>
            </w:r>
            <w:r>
              <w:rPr>
                <w:noProof/>
                <w:webHidden/>
              </w:rPr>
              <w:tab/>
            </w:r>
            <w:r>
              <w:rPr>
                <w:noProof/>
                <w:webHidden/>
              </w:rPr>
              <w:fldChar w:fldCharType="begin"/>
            </w:r>
            <w:r>
              <w:rPr>
                <w:noProof/>
                <w:webHidden/>
              </w:rPr>
              <w:instrText xml:space="preserve"> PAGEREF _Toc110772393 \h </w:instrText>
            </w:r>
            <w:r>
              <w:rPr>
                <w:noProof/>
                <w:webHidden/>
              </w:rPr>
            </w:r>
          </w:ins>
          <w:r>
            <w:rPr>
              <w:noProof/>
              <w:webHidden/>
            </w:rPr>
            <w:fldChar w:fldCharType="separate"/>
          </w:r>
          <w:ins w:id="49" w:author="José Luis Caro Bozzino" w:date="2022-08-07T13:45:00Z">
            <w:r>
              <w:rPr>
                <w:noProof/>
                <w:webHidden/>
              </w:rPr>
              <w:t>18</w:t>
            </w:r>
            <w:r>
              <w:rPr>
                <w:noProof/>
                <w:webHidden/>
              </w:rPr>
              <w:fldChar w:fldCharType="end"/>
            </w:r>
            <w:r w:rsidRPr="00015E90">
              <w:rPr>
                <w:rStyle w:val="Hipervnculo"/>
                <w:noProof/>
              </w:rPr>
              <w:fldChar w:fldCharType="end"/>
            </w:r>
          </w:ins>
        </w:p>
        <w:p w14:paraId="439FD14A" w14:textId="72AE899A" w:rsidR="009C1685" w:rsidRDefault="009C1685">
          <w:pPr>
            <w:pStyle w:val="TDC3"/>
            <w:tabs>
              <w:tab w:val="right" w:leader="dot" w:pos="8494"/>
            </w:tabs>
            <w:rPr>
              <w:ins w:id="50" w:author="José Luis Caro Bozzino" w:date="2022-08-07T13:45:00Z"/>
              <w:rFonts w:eastAsiaTheme="minorEastAsia"/>
              <w:noProof/>
              <w:lang w:eastAsia="es-ES"/>
            </w:rPr>
          </w:pPr>
          <w:ins w:id="51"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"_Toc110772394"</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4.2.2 QUARK</w:t>
            </w:r>
            <w:r>
              <w:rPr>
                <w:noProof/>
                <w:webHidden/>
              </w:rPr>
              <w:tab/>
            </w:r>
            <w:r>
              <w:rPr>
                <w:noProof/>
                <w:webHidden/>
              </w:rPr>
              <w:fldChar w:fldCharType="begin"/>
            </w:r>
            <w:r>
              <w:rPr>
                <w:noProof/>
                <w:webHidden/>
              </w:rPr>
              <w:instrText xml:space="preserve"> PAGEREF _Toc110772394 \h </w:instrText>
            </w:r>
            <w:r>
              <w:rPr>
                <w:noProof/>
                <w:webHidden/>
              </w:rPr>
            </w:r>
          </w:ins>
          <w:r>
            <w:rPr>
              <w:noProof/>
              <w:webHidden/>
            </w:rPr>
            <w:fldChar w:fldCharType="separate"/>
          </w:r>
          <w:ins w:id="52" w:author="José Luis Caro Bozzino" w:date="2022-08-07T13:45:00Z">
            <w:r>
              <w:rPr>
                <w:noProof/>
                <w:webHidden/>
              </w:rPr>
              <w:t>19</w:t>
            </w:r>
            <w:r>
              <w:rPr>
                <w:noProof/>
                <w:webHidden/>
              </w:rPr>
              <w:fldChar w:fldCharType="end"/>
            </w:r>
            <w:r w:rsidRPr="00015E90">
              <w:rPr>
                <w:rStyle w:val="Hipervnculo"/>
                <w:noProof/>
              </w:rPr>
              <w:fldChar w:fldCharType="end"/>
            </w:r>
          </w:ins>
        </w:p>
        <w:p w14:paraId="652CD7A7" w14:textId="78530F97" w:rsidR="009C1685" w:rsidRDefault="009C1685" w:rsidP="009C1685">
          <w:pPr>
            <w:pStyle w:val="TDC2"/>
            <w:rPr>
              <w:ins w:id="53" w:author="José Luis Caro Bozzino" w:date="2022-08-07T13:45:00Z"/>
              <w:rFonts w:eastAsiaTheme="minorEastAsia"/>
              <w:noProof/>
              <w:lang w:eastAsia="es-ES"/>
            </w:rPr>
            <w:pPrChange w:id="54" w:author="José Luis Caro Bozzino" w:date="2022-08-07T13:46:00Z">
              <w:pPr>
                <w:pStyle w:val="TDC2"/>
                <w:tabs>
                  <w:tab w:val="right" w:leader="dot" w:pos="8494"/>
                </w:tabs>
              </w:pPr>
            </w:pPrChange>
          </w:pPr>
          <w:ins w:id="55"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"_Toc110772395"</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4.3 Cifrado en flujo</w:t>
            </w:r>
            <w:r>
              <w:rPr>
                <w:noProof/>
                <w:webHidden/>
              </w:rPr>
              <w:tab/>
            </w:r>
            <w:r>
              <w:rPr>
                <w:noProof/>
                <w:webHidden/>
              </w:rPr>
              <w:fldChar w:fldCharType="begin"/>
            </w:r>
            <w:r>
              <w:rPr>
                <w:noProof/>
                <w:webHidden/>
              </w:rPr>
              <w:instrText xml:space="preserve"> PAGEREF _Toc110772395 \h </w:instrText>
            </w:r>
            <w:r>
              <w:rPr>
                <w:noProof/>
                <w:webHidden/>
              </w:rPr>
            </w:r>
          </w:ins>
          <w:r>
            <w:rPr>
              <w:noProof/>
              <w:webHidden/>
            </w:rPr>
            <w:fldChar w:fldCharType="separate"/>
          </w:r>
          <w:ins w:id="56" w:author="José Luis Caro Bozzino" w:date="2022-08-07T13:45:00Z">
            <w:r>
              <w:rPr>
                <w:noProof/>
                <w:webHidden/>
              </w:rPr>
              <w:t>19</w:t>
            </w:r>
            <w:r>
              <w:rPr>
                <w:noProof/>
                <w:webHidden/>
              </w:rPr>
              <w:fldChar w:fldCharType="end"/>
            </w:r>
            <w:r w:rsidRPr="00015E90">
              <w:rPr>
                <w:rStyle w:val="Hipervnculo"/>
                <w:noProof/>
              </w:rPr>
              <w:fldChar w:fldCharType="end"/>
            </w:r>
          </w:ins>
        </w:p>
        <w:p w14:paraId="0459FE5C" w14:textId="5369F28C" w:rsidR="009C1685" w:rsidRDefault="009C1685">
          <w:pPr>
            <w:pStyle w:val="TDC3"/>
            <w:tabs>
              <w:tab w:val="right" w:leader="dot" w:pos="8494"/>
            </w:tabs>
            <w:rPr>
              <w:ins w:id="57" w:author="José Luis Caro Bozzino" w:date="2022-08-07T13:45:00Z"/>
              <w:rFonts w:eastAsiaTheme="minorEastAsia"/>
              <w:noProof/>
              <w:lang w:eastAsia="es-ES"/>
            </w:rPr>
          </w:pPr>
          <w:ins w:id="58"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"_Toc110772396"</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4.3.1 Grain</w:t>
            </w:r>
            <w:r>
              <w:rPr>
                <w:noProof/>
                <w:webHidden/>
              </w:rPr>
              <w:tab/>
            </w:r>
            <w:r>
              <w:rPr>
                <w:noProof/>
                <w:webHidden/>
              </w:rPr>
              <w:fldChar w:fldCharType="begin"/>
            </w:r>
            <w:r>
              <w:rPr>
                <w:noProof/>
                <w:webHidden/>
              </w:rPr>
              <w:instrText xml:space="preserve"> PAGEREF _Toc110772396 \h </w:instrText>
            </w:r>
            <w:r>
              <w:rPr>
                <w:noProof/>
                <w:webHidden/>
              </w:rPr>
            </w:r>
          </w:ins>
          <w:r>
            <w:rPr>
              <w:noProof/>
              <w:webHidden/>
            </w:rPr>
            <w:fldChar w:fldCharType="separate"/>
          </w:r>
          <w:ins w:id="59" w:author="José Luis Caro Bozzino" w:date="2022-08-07T13:45:00Z">
            <w:r>
              <w:rPr>
                <w:noProof/>
                <w:webHidden/>
              </w:rPr>
              <w:t>20</w:t>
            </w:r>
            <w:r>
              <w:rPr>
                <w:noProof/>
                <w:webHidden/>
              </w:rPr>
              <w:fldChar w:fldCharType="end"/>
            </w:r>
            <w:r w:rsidRPr="00015E90">
              <w:rPr>
                <w:rStyle w:val="Hipervnculo"/>
                <w:noProof/>
              </w:rPr>
              <w:fldChar w:fldCharType="end"/>
            </w:r>
          </w:ins>
        </w:p>
        <w:p w14:paraId="0B7FB6FD" w14:textId="2708D437" w:rsidR="009C1685" w:rsidRDefault="009C1685">
          <w:pPr>
            <w:pStyle w:val="TDC3"/>
            <w:tabs>
              <w:tab w:val="right" w:leader="dot" w:pos="8494"/>
            </w:tabs>
            <w:rPr>
              <w:ins w:id="60" w:author="José Luis Caro Bozzino" w:date="2022-08-07T13:45:00Z"/>
              <w:rFonts w:eastAsiaTheme="minorEastAsia"/>
              <w:noProof/>
              <w:lang w:eastAsia="es-ES"/>
            </w:rPr>
          </w:pPr>
          <w:ins w:id="61"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"_Toc110772397"</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3.3.2 Trivium</w:t>
            </w:r>
            <w:r>
              <w:rPr>
                <w:noProof/>
                <w:webHidden/>
              </w:rPr>
              <w:tab/>
            </w:r>
            <w:r>
              <w:rPr>
                <w:noProof/>
                <w:webHidden/>
              </w:rPr>
              <w:fldChar w:fldCharType="begin"/>
            </w:r>
            <w:r>
              <w:rPr>
                <w:noProof/>
                <w:webHidden/>
              </w:rPr>
              <w:instrText xml:space="preserve"> PAGEREF _Toc110772397 \h </w:instrText>
            </w:r>
            <w:r>
              <w:rPr>
                <w:noProof/>
                <w:webHidden/>
              </w:rPr>
            </w:r>
          </w:ins>
          <w:r>
            <w:rPr>
              <w:noProof/>
              <w:webHidden/>
            </w:rPr>
            <w:fldChar w:fldCharType="separate"/>
          </w:r>
          <w:ins w:id="62" w:author="José Luis Caro Bozzino" w:date="2022-08-07T13:45:00Z">
            <w:r>
              <w:rPr>
                <w:noProof/>
                <w:webHidden/>
              </w:rPr>
              <w:t>20</w:t>
            </w:r>
            <w:r>
              <w:rPr>
                <w:noProof/>
                <w:webHidden/>
              </w:rPr>
              <w:fldChar w:fldCharType="end"/>
            </w:r>
            <w:r w:rsidRPr="00015E90">
              <w:rPr>
                <w:rStyle w:val="Hipervnculo"/>
                <w:noProof/>
              </w:rPr>
              <w:fldChar w:fldCharType="end"/>
            </w:r>
          </w:ins>
        </w:p>
        <w:p w14:paraId="3D9BB7CA" w14:textId="42E2286C" w:rsidR="009C1685" w:rsidRDefault="009C1685">
          <w:pPr>
            <w:pStyle w:val="TDC3"/>
            <w:tabs>
              <w:tab w:val="right" w:leader="dot" w:pos="8494"/>
            </w:tabs>
            <w:rPr>
              <w:ins w:id="63" w:author="José Luis Caro Bozzino" w:date="2022-08-07T13:45:00Z"/>
              <w:rFonts w:eastAsiaTheme="minorEastAsia"/>
              <w:noProof/>
              <w:lang w:eastAsia="es-ES"/>
            </w:rPr>
          </w:pPr>
          <w:ins w:id="64"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"_Toc110772398"</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4.3.3 MICKEY</w:t>
            </w:r>
            <w:r>
              <w:rPr>
                <w:noProof/>
                <w:webHidden/>
              </w:rPr>
              <w:tab/>
            </w:r>
            <w:r>
              <w:rPr>
                <w:noProof/>
                <w:webHidden/>
              </w:rPr>
              <w:fldChar w:fldCharType="begin"/>
            </w:r>
            <w:r>
              <w:rPr>
                <w:noProof/>
                <w:webHidden/>
              </w:rPr>
              <w:instrText xml:space="preserve"> PAGEREF _Toc110772398 \h </w:instrText>
            </w:r>
            <w:r>
              <w:rPr>
                <w:noProof/>
                <w:webHidden/>
              </w:rPr>
            </w:r>
          </w:ins>
          <w:r>
            <w:rPr>
              <w:noProof/>
              <w:webHidden/>
            </w:rPr>
            <w:fldChar w:fldCharType="separate"/>
          </w:r>
          <w:ins w:id="65" w:author="José Luis Caro Bozzino" w:date="2022-08-07T13:45:00Z">
            <w:r>
              <w:rPr>
                <w:noProof/>
                <w:webHidden/>
              </w:rPr>
              <w:t>21</w:t>
            </w:r>
            <w:r>
              <w:rPr>
                <w:noProof/>
                <w:webHidden/>
              </w:rPr>
              <w:fldChar w:fldCharType="end"/>
            </w:r>
            <w:r w:rsidRPr="00015E90">
              <w:rPr>
                <w:rStyle w:val="Hipervnculo"/>
                <w:noProof/>
              </w:rPr>
              <w:fldChar w:fldCharType="end"/>
            </w:r>
          </w:ins>
        </w:p>
        <w:p w14:paraId="19E69CD9" w14:textId="6D030B6A" w:rsidR="009C1685" w:rsidRDefault="009C1685" w:rsidP="009C1685">
          <w:pPr>
            <w:pStyle w:val="TDC2"/>
            <w:rPr>
              <w:ins w:id="66" w:author="José Luis Caro Bozzino" w:date="2022-08-07T13:45:00Z"/>
              <w:rFonts w:eastAsiaTheme="minorEastAsia"/>
              <w:noProof/>
              <w:lang w:eastAsia="es-ES"/>
            </w:rPr>
            <w:pPrChange w:id="67" w:author="José Luis Caro Bozzino" w:date="2022-08-07T13:46:00Z">
              <w:pPr>
                <w:pStyle w:val="TDC2"/>
                <w:tabs>
                  <w:tab w:val="right" w:leader="dot" w:pos="8494"/>
                </w:tabs>
              </w:pPr>
            </w:pPrChange>
          </w:pPr>
          <w:ins w:id="68"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"_Toc110772399"</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4.4 Cifrados MAC</w:t>
            </w:r>
            <w:r>
              <w:rPr>
                <w:noProof/>
                <w:webHidden/>
              </w:rPr>
              <w:tab/>
            </w:r>
            <w:r>
              <w:rPr>
                <w:noProof/>
                <w:webHidden/>
              </w:rPr>
              <w:fldChar w:fldCharType="begin"/>
            </w:r>
            <w:r>
              <w:rPr>
                <w:noProof/>
                <w:webHidden/>
              </w:rPr>
              <w:instrText xml:space="preserve"> PAGEREF _Toc110772399 \h </w:instrText>
            </w:r>
            <w:r>
              <w:rPr>
                <w:noProof/>
                <w:webHidden/>
              </w:rPr>
            </w:r>
          </w:ins>
          <w:r>
            <w:rPr>
              <w:noProof/>
              <w:webHidden/>
            </w:rPr>
            <w:fldChar w:fldCharType="separate"/>
          </w:r>
          <w:ins w:id="69" w:author="José Luis Caro Bozzino" w:date="2022-08-07T13:45:00Z">
            <w:r>
              <w:rPr>
                <w:noProof/>
                <w:webHidden/>
              </w:rPr>
              <w:t>21</w:t>
            </w:r>
            <w:r>
              <w:rPr>
                <w:noProof/>
                <w:webHidden/>
              </w:rPr>
              <w:fldChar w:fldCharType="end"/>
            </w:r>
            <w:r w:rsidRPr="00015E90">
              <w:rPr>
                <w:rStyle w:val="Hipervnculo"/>
                <w:noProof/>
              </w:rPr>
              <w:fldChar w:fldCharType="end"/>
            </w:r>
          </w:ins>
        </w:p>
        <w:p w14:paraId="3F1BE9DA" w14:textId="4263682A" w:rsidR="009C1685" w:rsidRDefault="009C1685">
          <w:pPr>
            <w:pStyle w:val="TDC3"/>
            <w:tabs>
              <w:tab w:val="right" w:leader="dot" w:pos="8494"/>
            </w:tabs>
            <w:rPr>
              <w:ins w:id="70" w:author="José Luis Caro Bozzino" w:date="2022-08-07T13:45:00Z"/>
              <w:rFonts w:eastAsiaTheme="minorEastAsia"/>
              <w:noProof/>
              <w:lang w:eastAsia="es-ES"/>
            </w:rPr>
          </w:pPr>
          <w:ins w:id="71"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"_Toc110772400"</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4.4.1 Chaskey</w:t>
            </w:r>
            <w:r>
              <w:rPr>
                <w:noProof/>
                <w:webHidden/>
              </w:rPr>
              <w:tab/>
            </w:r>
            <w:r>
              <w:rPr>
                <w:noProof/>
                <w:webHidden/>
              </w:rPr>
              <w:fldChar w:fldCharType="begin"/>
            </w:r>
            <w:r>
              <w:rPr>
                <w:noProof/>
                <w:webHidden/>
              </w:rPr>
              <w:instrText xml:space="preserve"> PAGEREF _Toc110772400 \h </w:instrText>
            </w:r>
            <w:r>
              <w:rPr>
                <w:noProof/>
                <w:webHidden/>
              </w:rPr>
            </w:r>
          </w:ins>
          <w:r>
            <w:rPr>
              <w:noProof/>
              <w:webHidden/>
            </w:rPr>
            <w:fldChar w:fldCharType="separate"/>
          </w:r>
          <w:ins w:id="72" w:author="José Luis Caro Bozzino" w:date="2022-08-07T13:45:00Z">
            <w:r>
              <w:rPr>
                <w:noProof/>
                <w:webHidden/>
              </w:rPr>
              <w:t>22</w:t>
            </w:r>
            <w:r>
              <w:rPr>
                <w:noProof/>
                <w:webHidden/>
              </w:rPr>
              <w:fldChar w:fldCharType="end"/>
            </w:r>
            <w:r w:rsidRPr="00015E90">
              <w:rPr>
                <w:rStyle w:val="Hipervnculo"/>
                <w:noProof/>
              </w:rPr>
              <w:fldChar w:fldCharType="end"/>
            </w:r>
          </w:ins>
        </w:p>
        <w:p w14:paraId="2CE732CD" w14:textId="18C9E748" w:rsidR="009C1685" w:rsidRDefault="009C1685">
          <w:pPr>
            <w:pStyle w:val="TDC3"/>
            <w:tabs>
              <w:tab w:val="right" w:leader="dot" w:pos="8494"/>
            </w:tabs>
            <w:rPr>
              <w:ins w:id="73" w:author="José Luis Caro Bozzino" w:date="2022-08-07T13:45:00Z"/>
              <w:rFonts w:eastAsiaTheme="minorEastAsia"/>
              <w:noProof/>
              <w:lang w:eastAsia="es-ES"/>
            </w:rPr>
          </w:pPr>
          <w:ins w:id="74"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"_Toc110772401"</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4.4.2 LightMAC</w:t>
            </w:r>
            <w:r>
              <w:rPr>
                <w:noProof/>
                <w:webHidden/>
              </w:rPr>
              <w:tab/>
            </w:r>
            <w:r>
              <w:rPr>
                <w:noProof/>
                <w:webHidden/>
              </w:rPr>
              <w:fldChar w:fldCharType="begin"/>
            </w:r>
            <w:r>
              <w:rPr>
                <w:noProof/>
                <w:webHidden/>
              </w:rPr>
              <w:instrText xml:space="preserve"> PAGEREF _Toc110772401 \h </w:instrText>
            </w:r>
            <w:r>
              <w:rPr>
                <w:noProof/>
                <w:webHidden/>
              </w:rPr>
            </w:r>
          </w:ins>
          <w:r>
            <w:rPr>
              <w:noProof/>
              <w:webHidden/>
            </w:rPr>
            <w:fldChar w:fldCharType="separate"/>
          </w:r>
          <w:ins w:id="75" w:author="José Luis Caro Bozzino" w:date="2022-08-07T13:45:00Z">
            <w:r>
              <w:rPr>
                <w:noProof/>
                <w:webHidden/>
              </w:rPr>
              <w:t>23</w:t>
            </w:r>
            <w:r>
              <w:rPr>
                <w:noProof/>
                <w:webHidden/>
              </w:rPr>
              <w:fldChar w:fldCharType="end"/>
            </w:r>
            <w:r w:rsidRPr="00015E90">
              <w:rPr>
                <w:rStyle w:val="Hipervnculo"/>
                <w:noProof/>
              </w:rPr>
              <w:fldChar w:fldCharType="end"/>
            </w:r>
          </w:ins>
        </w:p>
        <w:p w14:paraId="3C94BDD0" w14:textId="7A3BD1D5" w:rsidR="009C1685" w:rsidRDefault="009C1685">
          <w:pPr>
            <w:pStyle w:val="TDC1"/>
            <w:rPr>
              <w:ins w:id="76" w:author="José Luis Caro Bozzino" w:date="2022-08-07T13:45:00Z"/>
              <w:rFonts w:eastAsiaTheme="minorEastAsia"/>
              <w:noProof/>
              <w:lang w:eastAsia="es-ES"/>
            </w:rPr>
          </w:pPr>
          <w:ins w:id="77"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"_Toc110772402"</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5.</w:t>
            </w:r>
            <w:r>
              <w:rPr>
                <w:rFonts w:eastAsiaTheme="minorEastAsia"/>
                <w:noProof/>
                <w:lang w:eastAsia="es-ES"/>
              </w:rPr>
              <w:tab/>
            </w:r>
            <w:r w:rsidRPr="00015E90">
              <w:rPr>
                <w:rStyle w:val="Hipervnculo"/>
                <w:rFonts w:ascii="Times New Roman" w:hAnsi="Times New Roman" w:cs="Times New Roman"/>
                <w:noProof/>
              </w:rPr>
              <w:t>LightCipher</w:t>
            </w:r>
            <w:r>
              <w:rPr>
                <w:noProof/>
                <w:webHidden/>
              </w:rPr>
              <w:tab/>
            </w:r>
            <w:r>
              <w:rPr>
                <w:noProof/>
                <w:webHidden/>
              </w:rPr>
              <w:fldChar w:fldCharType="begin"/>
            </w:r>
            <w:r>
              <w:rPr>
                <w:noProof/>
                <w:webHidden/>
              </w:rPr>
              <w:instrText xml:space="preserve"> PAGEREF _Toc110772402 \h </w:instrText>
            </w:r>
            <w:r>
              <w:rPr>
                <w:noProof/>
                <w:webHidden/>
              </w:rPr>
            </w:r>
          </w:ins>
          <w:r>
            <w:rPr>
              <w:noProof/>
              <w:webHidden/>
            </w:rPr>
            <w:fldChar w:fldCharType="separate"/>
          </w:r>
          <w:ins w:id="78" w:author="José Luis Caro Bozzino" w:date="2022-08-07T13:45:00Z">
            <w:r>
              <w:rPr>
                <w:noProof/>
                <w:webHidden/>
              </w:rPr>
              <w:t>24</w:t>
            </w:r>
            <w:r>
              <w:rPr>
                <w:noProof/>
                <w:webHidden/>
              </w:rPr>
              <w:fldChar w:fldCharType="end"/>
            </w:r>
            <w:r w:rsidRPr="00015E90">
              <w:rPr>
                <w:rStyle w:val="Hipervnculo"/>
                <w:noProof/>
              </w:rPr>
              <w:fldChar w:fldCharType="end"/>
            </w:r>
          </w:ins>
        </w:p>
        <w:p w14:paraId="31429826" w14:textId="45DF8324" w:rsidR="009C1685" w:rsidRDefault="009C1685" w:rsidP="009C1685">
          <w:pPr>
            <w:pStyle w:val="TDC2"/>
            <w:rPr>
              <w:ins w:id="79" w:author="José Luis Caro Bozzino" w:date="2022-08-07T13:45:00Z"/>
              <w:rFonts w:eastAsiaTheme="minorEastAsia"/>
              <w:noProof/>
              <w:lang w:eastAsia="es-ES"/>
            </w:rPr>
            <w:pPrChange w:id="80" w:author="José Luis Caro Bozzino" w:date="2022-08-07T13:46:00Z">
              <w:pPr>
                <w:pStyle w:val="TDC2"/>
                <w:tabs>
                  <w:tab w:val="right" w:leader="dot" w:pos="8494"/>
                </w:tabs>
              </w:pPr>
            </w:pPrChange>
          </w:pPr>
          <w:ins w:id="81"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"_Toc110772403"</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5.1 Ejecutando LightCipher en una instancia local</w:t>
            </w:r>
            <w:r>
              <w:rPr>
                <w:noProof/>
                <w:webHidden/>
              </w:rPr>
              <w:tab/>
            </w:r>
            <w:r>
              <w:rPr>
                <w:noProof/>
                <w:webHidden/>
              </w:rPr>
              <w:fldChar w:fldCharType="begin"/>
            </w:r>
            <w:r>
              <w:rPr>
                <w:noProof/>
                <w:webHidden/>
              </w:rPr>
              <w:instrText xml:space="preserve"> PAGEREF _Toc110772403 \h </w:instrText>
            </w:r>
            <w:r>
              <w:rPr>
                <w:noProof/>
                <w:webHidden/>
              </w:rPr>
            </w:r>
          </w:ins>
          <w:r>
            <w:rPr>
              <w:noProof/>
              <w:webHidden/>
            </w:rPr>
            <w:fldChar w:fldCharType="separate"/>
          </w:r>
          <w:ins w:id="82" w:author="José Luis Caro Bozzino" w:date="2022-08-07T13:45:00Z">
            <w:r>
              <w:rPr>
                <w:noProof/>
                <w:webHidden/>
              </w:rPr>
              <w:t>28</w:t>
            </w:r>
            <w:r>
              <w:rPr>
                <w:noProof/>
                <w:webHidden/>
              </w:rPr>
              <w:fldChar w:fldCharType="end"/>
            </w:r>
            <w:r w:rsidRPr="00015E90">
              <w:rPr>
                <w:rStyle w:val="Hipervnculo"/>
                <w:noProof/>
              </w:rPr>
              <w:fldChar w:fldCharType="end"/>
            </w:r>
          </w:ins>
        </w:p>
        <w:p w14:paraId="62D3BD7F" w14:textId="44367F91" w:rsidR="009C1685" w:rsidRDefault="009C1685" w:rsidP="009C1685">
          <w:pPr>
            <w:pStyle w:val="TDC2"/>
            <w:rPr>
              <w:ins w:id="83" w:author="José Luis Caro Bozzino" w:date="2022-08-07T13:45:00Z"/>
              <w:rFonts w:eastAsiaTheme="minorEastAsia"/>
              <w:noProof/>
              <w:lang w:eastAsia="es-ES"/>
            </w:rPr>
            <w:pPrChange w:id="84" w:author="José Luis Caro Bozzino" w:date="2022-08-07T13:46:00Z">
              <w:pPr>
                <w:pStyle w:val="TDC2"/>
                <w:tabs>
                  <w:tab w:val="left" w:pos="880"/>
                  <w:tab w:val="right" w:leader="dot" w:pos="8494"/>
                </w:tabs>
              </w:pPr>
            </w:pPrChange>
          </w:pPr>
          <w:ins w:id="85"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"_Toc110772404"</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5.2</w:t>
            </w:r>
            <w:r>
              <w:rPr>
                <w:rFonts w:eastAsiaTheme="minorEastAsia"/>
                <w:noProof/>
                <w:lang w:eastAsia="es-ES"/>
              </w:rPr>
              <w:tab/>
            </w:r>
            <w:r w:rsidRPr="00015E90">
              <w:rPr>
                <w:rStyle w:val="Hipervnculo"/>
                <w:rFonts w:ascii="Times New Roman" w:hAnsi="Times New Roman" w:cs="Times New Roman"/>
                <w:noProof/>
              </w:rPr>
              <w:t>Estructura del proyecto</w:t>
            </w:r>
            <w:r>
              <w:rPr>
                <w:noProof/>
                <w:webHidden/>
              </w:rPr>
              <w:tab/>
            </w:r>
            <w:r>
              <w:rPr>
                <w:noProof/>
                <w:webHidden/>
              </w:rPr>
              <w:fldChar w:fldCharType="begin"/>
            </w:r>
            <w:r>
              <w:rPr>
                <w:noProof/>
                <w:webHidden/>
              </w:rPr>
              <w:instrText xml:space="preserve"> PAGEREF _Toc110772404 \h </w:instrText>
            </w:r>
            <w:r>
              <w:rPr>
                <w:noProof/>
                <w:webHidden/>
              </w:rPr>
            </w:r>
          </w:ins>
          <w:r>
            <w:rPr>
              <w:noProof/>
              <w:webHidden/>
            </w:rPr>
            <w:fldChar w:fldCharType="separate"/>
          </w:r>
          <w:ins w:id="86" w:author="José Luis Caro Bozzino" w:date="2022-08-07T13:45:00Z">
            <w:r>
              <w:rPr>
                <w:noProof/>
                <w:webHidden/>
              </w:rPr>
              <w:t>31</w:t>
            </w:r>
            <w:r>
              <w:rPr>
                <w:noProof/>
                <w:webHidden/>
              </w:rPr>
              <w:fldChar w:fldCharType="end"/>
            </w:r>
            <w:r w:rsidRPr="00015E90">
              <w:rPr>
                <w:rStyle w:val="Hipervnculo"/>
                <w:noProof/>
              </w:rPr>
              <w:fldChar w:fldCharType="end"/>
            </w:r>
          </w:ins>
        </w:p>
        <w:p w14:paraId="7019AD37" w14:textId="2EAA7283" w:rsidR="009C1685" w:rsidRDefault="009C1685">
          <w:pPr>
            <w:pStyle w:val="TDC1"/>
            <w:rPr>
              <w:ins w:id="87" w:author="José Luis Caro Bozzino" w:date="2022-08-07T13:45:00Z"/>
              <w:rFonts w:eastAsiaTheme="minorEastAsia"/>
              <w:noProof/>
              <w:lang w:eastAsia="es-ES"/>
            </w:rPr>
          </w:pPr>
          <w:ins w:id="88"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"_Toc110772406"</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6.</w:t>
            </w:r>
            <w:r>
              <w:rPr>
                <w:rFonts w:eastAsiaTheme="minorEastAsia"/>
                <w:noProof/>
                <w:lang w:eastAsia="es-ES"/>
              </w:rPr>
              <w:tab/>
            </w:r>
            <w:r w:rsidRPr="00015E90">
              <w:rPr>
                <w:rStyle w:val="Hipervnculo"/>
                <w:rFonts w:ascii="Times New Roman" w:hAnsi="Times New Roman" w:cs="Times New Roman"/>
                <w:noProof/>
              </w:rPr>
              <w:t>Conclusiones</w:t>
            </w:r>
            <w:r>
              <w:rPr>
                <w:noProof/>
                <w:webHidden/>
              </w:rPr>
              <w:tab/>
            </w:r>
            <w:r>
              <w:rPr>
                <w:noProof/>
                <w:webHidden/>
              </w:rPr>
              <w:fldChar w:fldCharType="begin"/>
            </w:r>
            <w:r>
              <w:rPr>
                <w:noProof/>
                <w:webHidden/>
              </w:rPr>
              <w:instrText xml:space="preserve"> PAGEREF _Toc110772406 \h </w:instrText>
            </w:r>
            <w:r>
              <w:rPr>
                <w:noProof/>
                <w:webHidden/>
              </w:rPr>
            </w:r>
          </w:ins>
          <w:r>
            <w:rPr>
              <w:noProof/>
              <w:webHidden/>
            </w:rPr>
            <w:fldChar w:fldCharType="separate"/>
          </w:r>
          <w:ins w:id="89" w:author="José Luis Caro Bozzino" w:date="2022-08-07T13:45:00Z">
            <w:r>
              <w:rPr>
                <w:noProof/>
                <w:webHidden/>
              </w:rPr>
              <w:t>34</w:t>
            </w:r>
            <w:r>
              <w:rPr>
                <w:noProof/>
                <w:webHidden/>
              </w:rPr>
              <w:fldChar w:fldCharType="end"/>
            </w:r>
            <w:r w:rsidRPr="00015E90">
              <w:rPr>
                <w:rStyle w:val="Hipervnculo"/>
                <w:noProof/>
              </w:rPr>
              <w:fldChar w:fldCharType="end"/>
            </w:r>
          </w:ins>
        </w:p>
        <w:p w14:paraId="24170F64" w14:textId="5386FEC0" w:rsidR="009C1685" w:rsidRDefault="009C1685">
          <w:pPr>
            <w:pStyle w:val="TDC1"/>
            <w:rPr>
              <w:ins w:id="90" w:author="José Luis Caro Bozzino" w:date="2022-08-07T13:45:00Z"/>
              <w:rFonts w:eastAsiaTheme="minorEastAsia"/>
              <w:noProof/>
              <w:lang w:eastAsia="es-ES"/>
            </w:rPr>
          </w:pPr>
          <w:ins w:id="91"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"_Toc110772407"</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7.</w:t>
            </w:r>
            <w:r>
              <w:rPr>
                <w:rFonts w:eastAsiaTheme="minorEastAsia"/>
                <w:noProof/>
                <w:lang w:eastAsia="es-ES"/>
              </w:rPr>
              <w:tab/>
            </w:r>
            <w:r w:rsidRPr="00015E90">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_Toc110772407 \h </w:instrText>
            </w:r>
            <w:r>
              <w:rPr>
                <w:noProof/>
                <w:webHidden/>
              </w:rPr>
            </w:r>
          </w:ins>
          <w:r>
            <w:rPr>
              <w:noProof/>
              <w:webHidden/>
            </w:rPr>
            <w:fldChar w:fldCharType="separate"/>
          </w:r>
          <w:ins w:id="92" w:author="José Luis Caro Bozzino" w:date="2022-08-07T13:45:00Z">
            <w:r>
              <w:rPr>
                <w:noProof/>
                <w:webHidden/>
              </w:rPr>
              <w:t>36</w:t>
            </w:r>
            <w:r>
              <w:rPr>
                <w:noProof/>
                <w:webHidden/>
              </w:rPr>
              <w:fldChar w:fldCharType="end"/>
            </w:r>
            <w:r w:rsidRPr="00015E90">
              <w:rPr>
                <w:rStyle w:val="Hipervnculo"/>
                <w:noProof/>
              </w:rPr>
              <w:fldChar w:fldCharType="end"/>
            </w:r>
          </w:ins>
        </w:p>
        <w:p w14:paraId="23B64546" w14:textId="2581FA12" w:rsidR="009C1685" w:rsidRDefault="009C1685" w:rsidP="009C1685">
          <w:pPr>
            <w:pStyle w:val="TDC2"/>
            <w:rPr>
              <w:ins w:id="93" w:author="José Luis Caro Bozzino" w:date="2022-08-07T13:45:00Z"/>
              <w:rFonts w:eastAsiaTheme="minorEastAsia"/>
              <w:noProof/>
              <w:lang w:eastAsia="es-ES"/>
            </w:rPr>
            <w:pPrChange w:id="94" w:author="José Luis Caro Bozzino" w:date="2022-08-07T13:46:00Z">
              <w:pPr>
                <w:pStyle w:val="TDC2"/>
                <w:tabs>
                  <w:tab w:val="right" w:leader="dot" w:pos="8494"/>
                </w:tabs>
              </w:pPr>
            </w:pPrChange>
          </w:pPr>
          <w:ins w:id="95"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"_Toc110772408"</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7.1 Recursos online</w:t>
            </w:r>
            <w:r>
              <w:rPr>
                <w:noProof/>
                <w:webHidden/>
              </w:rPr>
              <w:tab/>
            </w:r>
            <w:r>
              <w:rPr>
                <w:noProof/>
                <w:webHidden/>
              </w:rPr>
              <w:fldChar w:fldCharType="begin"/>
            </w:r>
            <w:r>
              <w:rPr>
                <w:noProof/>
                <w:webHidden/>
              </w:rPr>
              <w:instrText xml:space="preserve"> PAGEREF _Toc110772408 \h </w:instrText>
            </w:r>
            <w:r>
              <w:rPr>
                <w:noProof/>
                <w:webHidden/>
              </w:rPr>
            </w:r>
          </w:ins>
          <w:r>
            <w:rPr>
              <w:noProof/>
              <w:webHidden/>
            </w:rPr>
            <w:fldChar w:fldCharType="separate"/>
          </w:r>
          <w:ins w:id="96" w:author="José Luis Caro Bozzino" w:date="2022-08-07T13:45:00Z">
            <w:r>
              <w:rPr>
                <w:noProof/>
                <w:webHidden/>
              </w:rPr>
              <w:t>36</w:t>
            </w:r>
            <w:r>
              <w:rPr>
                <w:noProof/>
                <w:webHidden/>
              </w:rPr>
              <w:fldChar w:fldCharType="end"/>
            </w:r>
            <w:r w:rsidRPr="00015E90">
              <w:rPr>
                <w:rStyle w:val="Hipervnculo"/>
                <w:noProof/>
              </w:rPr>
              <w:fldChar w:fldCharType="end"/>
            </w:r>
          </w:ins>
        </w:p>
        <w:p w14:paraId="228C4F05" w14:textId="024E6227" w:rsidR="009C1685" w:rsidRDefault="009C1685" w:rsidP="009C1685">
          <w:pPr>
            <w:pStyle w:val="TDC2"/>
            <w:rPr>
              <w:ins w:id="97" w:author="José Luis Caro Bozzino" w:date="2022-08-07T13:45:00Z"/>
              <w:rFonts w:eastAsiaTheme="minorEastAsia"/>
              <w:noProof/>
              <w:lang w:eastAsia="es-ES"/>
            </w:rPr>
            <w:pPrChange w:id="98" w:author="José Luis Caro Bozzino" w:date="2022-08-07T13:46:00Z">
              <w:pPr>
                <w:pStyle w:val="TDC2"/>
                <w:tabs>
                  <w:tab w:val="right" w:leader="dot" w:pos="8494"/>
                </w:tabs>
              </w:pPr>
            </w:pPrChange>
          </w:pPr>
          <w:ins w:id="99" w:author="José Luis Caro Bozzino" w:date="2022-08-07T13:45:00Z">
            <w:r w:rsidRPr="00015E90">
              <w:rPr>
                <w:rStyle w:val="Hipervnculo"/>
                <w:noProof/>
              </w:rPr>
              <w:fldChar w:fldCharType="begin"/>
            </w:r>
            <w:r w:rsidRPr="00015E90">
              <w:rPr>
                <w:rStyle w:val="Hipervnculo"/>
                <w:noProof/>
              </w:rPr>
              <w:instrText xml:space="preserve"> </w:instrText>
            </w:r>
            <w:r>
              <w:rPr>
                <w:noProof/>
              </w:rPr>
              <w:instrText>HYPERLINK \l "_Toc110772409"</w:instrText>
            </w:r>
            <w:r w:rsidRPr="00015E90">
              <w:rPr>
                <w:rStyle w:val="Hipervnculo"/>
                <w:noProof/>
              </w:rPr>
              <w:instrText xml:space="preserve"> </w:instrText>
            </w:r>
            <w:r w:rsidRPr="00015E90">
              <w:rPr>
                <w:rStyle w:val="Hipervnculo"/>
                <w:noProof/>
              </w:rPr>
            </w:r>
            <w:r w:rsidRPr="00015E90">
              <w:rPr>
                <w:rStyle w:val="Hipervnculo"/>
                <w:noProof/>
              </w:rPr>
              <w:fldChar w:fldCharType="separate"/>
            </w:r>
            <w:r w:rsidRPr="00015E90">
              <w:rPr>
                <w:rStyle w:val="Hipervnculo"/>
                <w:rFonts w:ascii="Times New Roman" w:hAnsi="Times New Roman" w:cs="Times New Roman"/>
                <w:noProof/>
              </w:rPr>
              <w:t>7.2 Imágenes</w:t>
            </w:r>
            <w:r>
              <w:rPr>
                <w:noProof/>
                <w:webHidden/>
              </w:rPr>
              <w:tab/>
            </w:r>
            <w:r>
              <w:rPr>
                <w:noProof/>
                <w:webHidden/>
              </w:rPr>
              <w:fldChar w:fldCharType="begin"/>
            </w:r>
            <w:r>
              <w:rPr>
                <w:noProof/>
                <w:webHidden/>
              </w:rPr>
              <w:instrText xml:space="preserve"> PAGEREF _Toc110772409 \h </w:instrText>
            </w:r>
            <w:r>
              <w:rPr>
                <w:noProof/>
                <w:webHidden/>
              </w:rPr>
            </w:r>
          </w:ins>
          <w:r>
            <w:rPr>
              <w:noProof/>
              <w:webHidden/>
            </w:rPr>
            <w:fldChar w:fldCharType="separate"/>
          </w:r>
          <w:ins w:id="100" w:author="José Luis Caro Bozzino" w:date="2022-08-07T13:45:00Z">
            <w:r>
              <w:rPr>
                <w:noProof/>
                <w:webHidden/>
              </w:rPr>
              <w:t>37</w:t>
            </w:r>
            <w:r>
              <w:rPr>
                <w:noProof/>
                <w:webHidden/>
              </w:rPr>
              <w:fldChar w:fldCharType="end"/>
            </w:r>
            <w:r w:rsidRPr="00015E90">
              <w:rPr>
                <w:rStyle w:val="Hipervnculo"/>
                <w:noProof/>
              </w:rPr>
              <w:fldChar w:fldCharType="end"/>
            </w:r>
          </w:ins>
        </w:p>
        <w:p w14:paraId="3EF5412B" w14:textId="7BC03C51" w:rsidR="007272A1" w:rsidDel="009C1685" w:rsidRDefault="007272A1">
          <w:pPr>
            <w:pStyle w:val="TDC1"/>
            <w:rPr>
              <w:del w:id="101" w:author="José Luis Caro Bozzino" w:date="2022-08-07T13:44:00Z"/>
              <w:rFonts w:eastAsiaTheme="minorEastAsia"/>
              <w:noProof/>
              <w:lang w:eastAsia="es-ES"/>
            </w:rPr>
          </w:pPr>
          <w:del w:id="102" w:author="José Luis Caro Bozzino" w:date="2022-08-07T13:44:00Z">
            <w:r w:rsidRPr="009C1685" w:rsidDel="009C1685">
              <w:rPr>
                <w:rFonts w:ascii="Times New Roman" w:hAnsi="Times New Roman" w:cs="Times New Roman"/>
                <w:noProof/>
                <w:rPrChange w:id="103" w:author="José Luis Caro Bozzino" w:date="2022-08-07T13:44:00Z">
                  <w:rPr>
                    <w:rStyle w:val="Hipervnculo"/>
                    <w:rFonts w:ascii="Times New Roman" w:hAnsi="Times New Roman" w:cs="Times New Roman"/>
                    <w:noProof/>
                  </w:rPr>
                </w:rPrChange>
              </w:rPr>
              <w:delText>1.</w:delText>
            </w:r>
            <w:r w:rsidDel="009C1685">
              <w:rPr>
                <w:rFonts w:eastAsiaTheme="minorEastAsia"/>
                <w:noProof/>
                <w:lang w:eastAsia="es-ES"/>
              </w:rPr>
              <w:tab/>
            </w:r>
            <w:r w:rsidRPr="009C1685" w:rsidDel="009C1685">
              <w:rPr>
                <w:rFonts w:ascii="Times New Roman" w:hAnsi="Times New Roman" w:cs="Times New Roman"/>
                <w:noProof/>
                <w:rPrChange w:id="104" w:author="José Luis Caro Bozzino" w:date="2022-08-07T13:44:00Z">
                  <w:rPr>
                    <w:rStyle w:val="Hipervnculo"/>
                    <w:rFonts w:ascii="Times New Roman" w:hAnsi="Times New Roman" w:cs="Times New Roman"/>
                    <w:noProof/>
                  </w:rPr>
                </w:rPrChange>
              </w:rPr>
              <w:delText>Resumen</w:delText>
            </w:r>
            <w:r w:rsidDel="009C1685">
              <w:rPr>
                <w:noProof/>
                <w:webHidden/>
              </w:rPr>
              <w:tab/>
              <w:delText>3</w:delText>
            </w:r>
          </w:del>
        </w:p>
        <w:p w14:paraId="61D1DD72" w14:textId="31B2328C" w:rsidR="007272A1" w:rsidDel="009C1685" w:rsidRDefault="007272A1">
          <w:pPr>
            <w:pStyle w:val="TDC1"/>
            <w:rPr>
              <w:del w:id="105" w:author="José Luis Caro Bozzino" w:date="2022-08-07T13:44:00Z"/>
              <w:rFonts w:eastAsiaTheme="minorEastAsia"/>
              <w:noProof/>
              <w:lang w:eastAsia="es-ES"/>
            </w:rPr>
          </w:pPr>
          <w:del w:id="106" w:author="José Luis Caro Bozzino" w:date="2022-08-07T13:44:00Z">
            <w:r w:rsidRPr="009C1685" w:rsidDel="009C1685">
              <w:rPr>
                <w:rFonts w:ascii="Times New Roman" w:hAnsi="Times New Roman" w:cs="Times New Roman"/>
                <w:noProof/>
                <w:rPrChange w:id="107" w:author="José Luis Caro Bozzino" w:date="2022-08-07T13:44:00Z">
                  <w:rPr>
                    <w:rStyle w:val="Hipervnculo"/>
                    <w:rFonts w:ascii="Times New Roman" w:hAnsi="Times New Roman" w:cs="Times New Roman"/>
                    <w:noProof/>
                  </w:rPr>
                </w:rPrChange>
              </w:rPr>
              <w:delText>2.</w:delText>
            </w:r>
            <w:r w:rsidDel="009C1685">
              <w:rPr>
                <w:rFonts w:eastAsiaTheme="minorEastAsia"/>
                <w:noProof/>
                <w:lang w:eastAsia="es-ES"/>
              </w:rPr>
              <w:tab/>
            </w:r>
            <w:r w:rsidRPr="009C1685" w:rsidDel="009C1685">
              <w:rPr>
                <w:rFonts w:ascii="Times New Roman" w:hAnsi="Times New Roman" w:cs="Times New Roman"/>
                <w:noProof/>
                <w:rPrChange w:id="108" w:author="José Luis Caro Bozzino" w:date="2022-08-07T13:44:00Z">
                  <w:rPr>
                    <w:rStyle w:val="Hipervnculo"/>
                    <w:rFonts w:ascii="Times New Roman" w:hAnsi="Times New Roman" w:cs="Times New Roman"/>
                    <w:noProof/>
                  </w:rPr>
                </w:rPrChange>
              </w:rPr>
              <w:delText>Introducción</w:delText>
            </w:r>
            <w:r w:rsidDel="009C1685">
              <w:rPr>
                <w:noProof/>
                <w:webHidden/>
              </w:rPr>
              <w:tab/>
              <w:delText>4</w:delText>
            </w:r>
          </w:del>
        </w:p>
        <w:p w14:paraId="4B293B8D" w14:textId="54D6E5A0" w:rsidR="007272A1" w:rsidDel="009C1685" w:rsidRDefault="007272A1">
          <w:pPr>
            <w:pStyle w:val="TDC1"/>
            <w:rPr>
              <w:del w:id="109" w:author="José Luis Caro Bozzino" w:date="2022-08-07T13:44:00Z"/>
              <w:rFonts w:eastAsiaTheme="minorEastAsia"/>
              <w:noProof/>
              <w:lang w:eastAsia="es-ES"/>
            </w:rPr>
          </w:pPr>
          <w:del w:id="110" w:author="José Luis Caro Bozzino" w:date="2022-08-07T13:44:00Z">
            <w:r w:rsidRPr="009C1685" w:rsidDel="009C1685">
              <w:rPr>
                <w:rFonts w:ascii="Times New Roman" w:hAnsi="Times New Roman" w:cs="Times New Roman"/>
                <w:noProof/>
                <w:rPrChange w:id="111" w:author="José Luis Caro Bozzino" w:date="2022-08-07T13:44:00Z">
                  <w:rPr>
                    <w:rStyle w:val="Hipervnculo"/>
                    <w:rFonts w:ascii="Times New Roman" w:hAnsi="Times New Roman" w:cs="Times New Roman"/>
                    <w:noProof/>
                  </w:rPr>
                </w:rPrChange>
              </w:rPr>
              <w:delText>3.</w:delText>
            </w:r>
            <w:r w:rsidDel="009C1685">
              <w:rPr>
                <w:rFonts w:eastAsiaTheme="minorEastAsia"/>
                <w:noProof/>
                <w:lang w:eastAsia="es-ES"/>
              </w:rPr>
              <w:tab/>
            </w:r>
            <w:r w:rsidRPr="009C1685" w:rsidDel="009C1685">
              <w:rPr>
                <w:rFonts w:ascii="Times New Roman" w:hAnsi="Times New Roman" w:cs="Times New Roman"/>
                <w:noProof/>
                <w:rPrChange w:id="112" w:author="José Luis Caro Bozzino" w:date="2022-08-07T13:44:00Z">
                  <w:rPr>
                    <w:rStyle w:val="Hipervnculo"/>
                    <w:rFonts w:ascii="Times New Roman" w:hAnsi="Times New Roman" w:cs="Times New Roman"/>
                    <w:noProof/>
                  </w:rPr>
                </w:rPrChange>
              </w:rPr>
              <w:delText>Incidentes destacados</w:delText>
            </w:r>
            <w:r w:rsidDel="009C1685">
              <w:rPr>
                <w:noProof/>
                <w:webHidden/>
              </w:rPr>
              <w:tab/>
              <w:delText>8</w:delText>
            </w:r>
          </w:del>
        </w:p>
        <w:p w14:paraId="07DE6199" w14:textId="6C364C9D" w:rsidR="007272A1" w:rsidDel="009C1685" w:rsidRDefault="007272A1">
          <w:pPr>
            <w:pStyle w:val="TDC2"/>
            <w:rPr>
              <w:del w:id="113" w:author="José Luis Caro Bozzino" w:date="2022-08-07T13:44:00Z"/>
              <w:rFonts w:eastAsiaTheme="minorEastAsia"/>
              <w:noProof/>
              <w:lang w:eastAsia="es-ES"/>
            </w:rPr>
          </w:pPr>
          <w:del w:id="114" w:author="José Luis Caro Bozzino" w:date="2022-08-07T13:44:00Z">
            <w:r w:rsidRPr="009C1685" w:rsidDel="009C1685">
              <w:rPr>
                <w:rFonts w:ascii="Times New Roman" w:hAnsi="Times New Roman" w:cs="Times New Roman"/>
                <w:noProof/>
                <w:rPrChange w:id="115" w:author="José Luis Caro Bozzino" w:date="2022-08-07T13:44:00Z">
                  <w:rPr>
                    <w:rStyle w:val="Hipervnculo"/>
                    <w:rFonts w:ascii="Times New Roman" w:hAnsi="Times New Roman" w:cs="Times New Roman"/>
                    <w:noProof/>
                  </w:rPr>
                </w:rPrChange>
              </w:rPr>
              <w:delText>3.1 Botnet Mirai</w:delText>
            </w:r>
            <w:r w:rsidDel="009C1685">
              <w:rPr>
                <w:noProof/>
                <w:webHidden/>
              </w:rPr>
              <w:tab/>
              <w:delText>8</w:delText>
            </w:r>
          </w:del>
        </w:p>
        <w:p w14:paraId="7952E818" w14:textId="51FBE41B" w:rsidR="007272A1" w:rsidDel="009C1685" w:rsidRDefault="007272A1">
          <w:pPr>
            <w:pStyle w:val="TDC2"/>
            <w:rPr>
              <w:del w:id="116" w:author="José Luis Caro Bozzino" w:date="2022-08-07T13:44:00Z"/>
              <w:rFonts w:eastAsiaTheme="minorEastAsia"/>
              <w:noProof/>
              <w:lang w:eastAsia="es-ES"/>
            </w:rPr>
          </w:pPr>
          <w:del w:id="117" w:author="José Luis Caro Bozzino" w:date="2022-08-07T13:44:00Z">
            <w:r w:rsidRPr="009C1685" w:rsidDel="009C1685">
              <w:rPr>
                <w:rFonts w:ascii="Times New Roman" w:hAnsi="Times New Roman" w:cs="Times New Roman"/>
                <w:noProof/>
                <w:rPrChange w:id="118" w:author="José Luis Caro Bozzino" w:date="2022-08-07T13:44:00Z">
                  <w:rPr>
                    <w:rStyle w:val="Hipervnculo"/>
                    <w:rFonts w:ascii="Times New Roman" w:hAnsi="Times New Roman" w:cs="Times New Roman"/>
                    <w:noProof/>
                  </w:rPr>
                </w:rPrChange>
              </w:rPr>
              <w:delText>3.2</w:delText>
            </w:r>
            <w:r w:rsidDel="009C1685">
              <w:rPr>
                <w:rFonts w:eastAsiaTheme="minorEastAsia"/>
                <w:noProof/>
                <w:lang w:eastAsia="es-ES"/>
              </w:rPr>
              <w:tab/>
            </w:r>
            <w:r w:rsidRPr="009C1685" w:rsidDel="009C1685">
              <w:rPr>
                <w:rFonts w:ascii="Times New Roman" w:hAnsi="Times New Roman" w:cs="Times New Roman"/>
                <w:noProof/>
                <w:rPrChange w:id="119" w:author="José Luis Caro Bozzino" w:date="2022-08-07T13:44:00Z">
                  <w:rPr>
                    <w:rStyle w:val="Hipervnculo"/>
                    <w:rFonts w:ascii="Times New Roman" w:hAnsi="Times New Roman" w:cs="Times New Roman"/>
                    <w:noProof/>
                  </w:rPr>
                </w:rPrChange>
              </w:rPr>
              <w:delText>Ataque a coches Jeep</w:delText>
            </w:r>
            <w:r w:rsidDel="009C1685">
              <w:rPr>
                <w:noProof/>
                <w:webHidden/>
              </w:rPr>
              <w:tab/>
              <w:delText>9</w:delText>
            </w:r>
          </w:del>
        </w:p>
        <w:p w14:paraId="7C9EE5CA" w14:textId="225A1966" w:rsidR="007272A1" w:rsidDel="009C1685" w:rsidRDefault="007272A1">
          <w:pPr>
            <w:pStyle w:val="TDC2"/>
            <w:rPr>
              <w:del w:id="120" w:author="José Luis Caro Bozzino" w:date="2022-08-07T13:44:00Z"/>
              <w:rFonts w:eastAsiaTheme="minorEastAsia"/>
              <w:noProof/>
              <w:lang w:eastAsia="es-ES"/>
            </w:rPr>
          </w:pPr>
          <w:del w:id="121" w:author="José Luis Caro Bozzino" w:date="2022-08-07T13:44:00Z">
            <w:r w:rsidRPr="009C1685" w:rsidDel="009C1685">
              <w:rPr>
                <w:rFonts w:ascii="Times New Roman" w:hAnsi="Times New Roman" w:cs="Times New Roman"/>
                <w:noProof/>
                <w:rPrChange w:id="122" w:author="José Luis Caro Bozzino" w:date="2022-08-07T13:44:00Z">
                  <w:rPr>
                    <w:rStyle w:val="Hipervnculo"/>
                    <w:rFonts w:ascii="Times New Roman" w:hAnsi="Times New Roman" w:cs="Times New Roman"/>
                    <w:noProof/>
                  </w:rPr>
                </w:rPrChange>
              </w:rPr>
              <w:delText>3.3</w:delText>
            </w:r>
            <w:r w:rsidDel="009C1685">
              <w:rPr>
                <w:rFonts w:eastAsiaTheme="minorEastAsia"/>
                <w:noProof/>
                <w:lang w:eastAsia="es-ES"/>
              </w:rPr>
              <w:tab/>
            </w:r>
            <w:r w:rsidRPr="009C1685" w:rsidDel="009C1685">
              <w:rPr>
                <w:rFonts w:ascii="Times New Roman" w:hAnsi="Times New Roman" w:cs="Times New Roman"/>
                <w:noProof/>
                <w:rPrChange w:id="123" w:author="José Luis Caro Bozzino" w:date="2022-08-07T13:44:00Z">
                  <w:rPr>
                    <w:rStyle w:val="Hipervnculo"/>
                    <w:rFonts w:ascii="Times New Roman" w:hAnsi="Times New Roman" w:cs="Times New Roman"/>
                    <w:noProof/>
                  </w:rPr>
                </w:rPrChange>
              </w:rPr>
              <w:delText>Vulnerabilidades en los monitores de frecuencia cardiaca para bebés Owlet</w:delText>
            </w:r>
            <w:r w:rsidDel="009C1685">
              <w:rPr>
                <w:noProof/>
                <w:webHidden/>
              </w:rPr>
              <w:tab/>
              <w:delText>11</w:delText>
            </w:r>
          </w:del>
        </w:p>
        <w:p w14:paraId="76E266FF" w14:textId="3BFC6856" w:rsidR="007272A1" w:rsidDel="009C1685" w:rsidRDefault="007272A1">
          <w:pPr>
            <w:pStyle w:val="TDC1"/>
            <w:rPr>
              <w:del w:id="124" w:author="José Luis Caro Bozzino" w:date="2022-08-07T13:44:00Z"/>
              <w:rFonts w:eastAsiaTheme="minorEastAsia"/>
              <w:noProof/>
              <w:lang w:eastAsia="es-ES"/>
            </w:rPr>
          </w:pPr>
          <w:del w:id="125" w:author="José Luis Caro Bozzino" w:date="2022-08-07T13:44:00Z">
            <w:r w:rsidRPr="009C1685" w:rsidDel="009C1685">
              <w:rPr>
                <w:rFonts w:ascii="Times New Roman" w:hAnsi="Times New Roman" w:cs="Times New Roman"/>
                <w:noProof/>
                <w:rPrChange w:id="126" w:author="José Luis Caro Bozzino" w:date="2022-08-07T13:44:00Z">
                  <w:rPr>
                    <w:rStyle w:val="Hipervnculo"/>
                    <w:rFonts w:ascii="Times New Roman" w:hAnsi="Times New Roman" w:cs="Times New Roman"/>
                    <w:noProof/>
                  </w:rPr>
                </w:rPrChange>
              </w:rPr>
              <w:delText>4.</w:delText>
            </w:r>
            <w:r w:rsidDel="009C1685">
              <w:rPr>
                <w:rFonts w:eastAsiaTheme="minorEastAsia"/>
                <w:noProof/>
                <w:lang w:eastAsia="es-ES"/>
              </w:rPr>
              <w:tab/>
            </w:r>
            <w:r w:rsidRPr="009C1685" w:rsidDel="009C1685">
              <w:rPr>
                <w:rFonts w:ascii="Times New Roman" w:hAnsi="Times New Roman" w:cs="Times New Roman"/>
                <w:noProof/>
                <w:rPrChange w:id="127" w:author="José Luis Caro Bozzino" w:date="2022-08-07T13:44:00Z">
                  <w:rPr>
                    <w:rStyle w:val="Hipervnculo"/>
                    <w:rFonts w:ascii="Times New Roman" w:hAnsi="Times New Roman" w:cs="Times New Roman"/>
                    <w:noProof/>
                  </w:rPr>
                </w:rPrChange>
              </w:rPr>
              <w:delText>STATE OF THE ART</w:delText>
            </w:r>
            <w:r w:rsidDel="009C1685">
              <w:rPr>
                <w:noProof/>
                <w:webHidden/>
              </w:rPr>
              <w:tab/>
              <w:delText>13</w:delText>
            </w:r>
          </w:del>
        </w:p>
        <w:p w14:paraId="66964523" w14:textId="2A57163D" w:rsidR="007272A1" w:rsidDel="009C1685" w:rsidRDefault="007272A1">
          <w:pPr>
            <w:pStyle w:val="TDC2"/>
            <w:rPr>
              <w:del w:id="128" w:author="José Luis Caro Bozzino" w:date="2022-08-07T13:44:00Z"/>
              <w:rFonts w:eastAsiaTheme="minorEastAsia"/>
              <w:noProof/>
              <w:lang w:eastAsia="es-ES"/>
            </w:rPr>
          </w:pPr>
          <w:del w:id="129" w:author="José Luis Caro Bozzino" w:date="2022-08-07T13:44:00Z">
            <w:r w:rsidRPr="009C1685" w:rsidDel="009C1685">
              <w:rPr>
                <w:rFonts w:ascii="Times New Roman" w:hAnsi="Times New Roman" w:cs="Times New Roman"/>
                <w:noProof/>
                <w:rPrChange w:id="130" w:author="José Luis Caro Bozzino" w:date="2022-08-07T13:44:00Z">
                  <w:rPr>
                    <w:rStyle w:val="Hipervnculo"/>
                    <w:rFonts w:ascii="Times New Roman" w:hAnsi="Times New Roman" w:cs="Times New Roman"/>
                    <w:noProof/>
                  </w:rPr>
                </w:rPrChange>
              </w:rPr>
              <w:delText>4.1 Cifrado en bloque</w:delText>
            </w:r>
            <w:r w:rsidDel="009C1685">
              <w:rPr>
                <w:noProof/>
                <w:webHidden/>
              </w:rPr>
              <w:tab/>
              <w:delText>14</w:delText>
            </w:r>
          </w:del>
        </w:p>
        <w:p w14:paraId="2DE73D56" w14:textId="588888C6" w:rsidR="007272A1" w:rsidDel="009C1685" w:rsidRDefault="007272A1">
          <w:pPr>
            <w:pStyle w:val="TDC3"/>
            <w:tabs>
              <w:tab w:val="right" w:leader="dot" w:pos="8494"/>
            </w:tabs>
            <w:rPr>
              <w:del w:id="131" w:author="José Luis Caro Bozzino" w:date="2022-08-07T13:44:00Z"/>
              <w:rFonts w:eastAsiaTheme="minorEastAsia"/>
              <w:noProof/>
              <w:lang w:eastAsia="es-ES"/>
            </w:rPr>
          </w:pPr>
          <w:del w:id="132" w:author="José Luis Caro Bozzino" w:date="2022-08-07T13:44:00Z">
            <w:r w:rsidRPr="009C1685" w:rsidDel="009C1685">
              <w:rPr>
                <w:rFonts w:ascii="Times New Roman" w:hAnsi="Times New Roman" w:cs="Times New Roman"/>
                <w:noProof/>
                <w:rPrChange w:id="133" w:author="José Luis Caro Bozzino" w:date="2022-08-07T13:44:00Z">
                  <w:rPr>
                    <w:rStyle w:val="Hipervnculo"/>
                    <w:rFonts w:ascii="Times New Roman" w:hAnsi="Times New Roman" w:cs="Times New Roman"/>
                    <w:noProof/>
                  </w:rPr>
                </w:rPrChange>
              </w:rPr>
              <w:delText>4.1.1 Present</w:delText>
            </w:r>
            <w:r w:rsidDel="009C1685">
              <w:rPr>
                <w:noProof/>
                <w:webHidden/>
              </w:rPr>
              <w:tab/>
              <w:delText>15</w:delText>
            </w:r>
          </w:del>
        </w:p>
        <w:p w14:paraId="1B28DC1E" w14:textId="2C34B6CC" w:rsidR="007272A1" w:rsidDel="009C1685" w:rsidRDefault="007272A1">
          <w:pPr>
            <w:pStyle w:val="TDC3"/>
            <w:tabs>
              <w:tab w:val="right" w:leader="dot" w:pos="8494"/>
            </w:tabs>
            <w:rPr>
              <w:del w:id="134" w:author="José Luis Caro Bozzino" w:date="2022-08-07T13:44:00Z"/>
              <w:rFonts w:eastAsiaTheme="minorEastAsia"/>
              <w:noProof/>
              <w:lang w:eastAsia="es-ES"/>
            </w:rPr>
          </w:pPr>
          <w:del w:id="135" w:author="José Luis Caro Bozzino" w:date="2022-08-07T13:44:00Z">
            <w:r w:rsidRPr="009C1685" w:rsidDel="009C1685">
              <w:rPr>
                <w:rFonts w:ascii="Times New Roman" w:hAnsi="Times New Roman" w:cs="Times New Roman"/>
                <w:noProof/>
                <w:rPrChange w:id="136" w:author="José Luis Caro Bozzino" w:date="2022-08-07T13:44:00Z">
                  <w:rPr>
                    <w:rStyle w:val="Hipervnculo"/>
                    <w:rFonts w:ascii="Times New Roman" w:hAnsi="Times New Roman" w:cs="Times New Roman"/>
                    <w:noProof/>
                  </w:rPr>
                </w:rPrChange>
              </w:rPr>
              <w:delText>4.1.2 SIMON</w:delText>
            </w:r>
            <w:r w:rsidDel="009C1685">
              <w:rPr>
                <w:noProof/>
                <w:webHidden/>
              </w:rPr>
              <w:tab/>
              <w:delText>15</w:delText>
            </w:r>
          </w:del>
        </w:p>
        <w:p w14:paraId="09913681" w14:textId="37CD9757" w:rsidR="007272A1" w:rsidDel="009C1685" w:rsidRDefault="007272A1">
          <w:pPr>
            <w:pStyle w:val="TDC3"/>
            <w:tabs>
              <w:tab w:val="right" w:leader="dot" w:pos="8494"/>
            </w:tabs>
            <w:rPr>
              <w:del w:id="137" w:author="José Luis Caro Bozzino" w:date="2022-08-07T13:44:00Z"/>
              <w:rFonts w:eastAsiaTheme="minorEastAsia"/>
              <w:noProof/>
              <w:lang w:eastAsia="es-ES"/>
            </w:rPr>
          </w:pPr>
          <w:del w:id="138" w:author="José Luis Caro Bozzino" w:date="2022-08-07T13:44:00Z">
            <w:r w:rsidRPr="009C1685" w:rsidDel="009C1685">
              <w:rPr>
                <w:rFonts w:ascii="Times New Roman" w:hAnsi="Times New Roman" w:cs="Times New Roman"/>
                <w:noProof/>
                <w:rPrChange w:id="139" w:author="José Luis Caro Bozzino" w:date="2022-08-07T13:44:00Z">
                  <w:rPr>
                    <w:rStyle w:val="Hipervnculo"/>
                    <w:rFonts w:ascii="Times New Roman" w:hAnsi="Times New Roman" w:cs="Times New Roman"/>
                    <w:noProof/>
                  </w:rPr>
                </w:rPrChange>
              </w:rPr>
              <w:delText>4.1.3 SPECK</w:delText>
            </w:r>
            <w:r w:rsidDel="009C1685">
              <w:rPr>
                <w:noProof/>
                <w:webHidden/>
              </w:rPr>
              <w:tab/>
              <w:delText>16</w:delText>
            </w:r>
          </w:del>
        </w:p>
        <w:p w14:paraId="22E4B0E8" w14:textId="31E40AFF" w:rsidR="007272A1" w:rsidDel="009C1685" w:rsidRDefault="007272A1">
          <w:pPr>
            <w:pStyle w:val="TDC2"/>
            <w:rPr>
              <w:del w:id="140" w:author="José Luis Caro Bozzino" w:date="2022-08-07T13:44:00Z"/>
              <w:rFonts w:eastAsiaTheme="minorEastAsia"/>
              <w:noProof/>
              <w:lang w:eastAsia="es-ES"/>
            </w:rPr>
          </w:pPr>
          <w:del w:id="141" w:author="José Luis Caro Bozzino" w:date="2022-08-07T13:44:00Z">
            <w:r w:rsidRPr="009C1685" w:rsidDel="009C1685">
              <w:rPr>
                <w:rFonts w:ascii="Times New Roman" w:hAnsi="Times New Roman" w:cs="Times New Roman"/>
                <w:noProof/>
                <w:rPrChange w:id="142" w:author="José Luis Caro Bozzino" w:date="2022-08-07T13:44:00Z">
                  <w:rPr>
                    <w:rStyle w:val="Hipervnculo"/>
                    <w:rFonts w:ascii="Times New Roman" w:hAnsi="Times New Roman" w:cs="Times New Roman"/>
                    <w:noProof/>
                  </w:rPr>
                </w:rPrChange>
              </w:rPr>
              <w:delText>4.2 Funciones Hash</w:delText>
            </w:r>
            <w:r w:rsidDel="009C1685">
              <w:rPr>
                <w:noProof/>
                <w:webHidden/>
              </w:rPr>
              <w:tab/>
              <w:delText>18</w:delText>
            </w:r>
          </w:del>
        </w:p>
        <w:p w14:paraId="3A63770B" w14:textId="06191D79" w:rsidR="007272A1" w:rsidDel="009C1685" w:rsidRDefault="007272A1">
          <w:pPr>
            <w:pStyle w:val="TDC3"/>
            <w:tabs>
              <w:tab w:val="right" w:leader="dot" w:pos="8494"/>
            </w:tabs>
            <w:rPr>
              <w:del w:id="143" w:author="José Luis Caro Bozzino" w:date="2022-08-07T13:44:00Z"/>
              <w:rFonts w:eastAsiaTheme="minorEastAsia"/>
              <w:noProof/>
              <w:lang w:eastAsia="es-ES"/>
            </w:rPr>
          </w:pPr>
          <w:del w:id="144" w:author="José Luis Caro Bozzino" w:date="2022-08-07T13:44:00Z">
            <w:r w:rsidRPr="009C1685" w:rsidDel="009C1685">
              <w:rPr>
                <w:rFonts w:ascii="Times New Roman" w:hAnsi="Times New Roman" w:cs="Times New Roman"/>
                <w:noProof/>
                <w:rPrChange w:id="145" w:author="José Luis Caro Bozzino" w:date="2022-08-07T13:44:00Z">
                  <w:rPr>
                    <w:rStyle w:val="Hipervnculo"/>
                    <w:rFonts w:ascii="Times New Roman" w:hAnsi="Times New Roman" w:cs="Times New Roman"/>
                    <w:noProof/>
                  </w:rPr>
                </w:rPrChange>
              </w:rPr>
              <w:delText>4.2.1 PHOTON</w:delText>
            </w:r>
            <w:r w:rsidDel="009C1685">
              <w:rPr>
                <w:noProof/>
                <w:webHidden/>
              </w:rPr>
              <w:tab/>
              <w:delText>18</w:delText>
            </w:r>
          </w:del>
        </w:p>
        <w:p w14:paraId="14DAB4C5" w14:textId="30F28EDB" w:rsidR="007272A1" w:rsidDel="009C1685" w:rsidRDefault="007272A1">
          <w:pPr>
            <w:pStyle w:val="TDC3"/>
            <w:tabs>
              <w:tab w:val="right" w:leader="dot" w:pos="8494"/>
            </w:tabs>
            <w:rPr>
              <w:del w:id="146" w:author="José Luis Caro Bozzino" w:date="2022-08-07T13:44:00Z"/>
              <w:rFonts w:eastAsiaTheme="minorEastAsia"/>
              <w:noProof/>
              <w:lang w:eastAsia="es-ES"/>
            </w:rPr>
          </w:pPr>
          <w:del w:id="147" w:author="José Luis Caro Bozzino" w:date="2022-08-07T13:44:00Z">
            <w:r w:rsidRPr="009C1685" w:rsidDel="009C1685">
              <w:rPr>
                <w:rFonts w:ascii="Times New Roman" w:hAnsi="Times New Roman" w:cs="Times New Roman"/>
                <w:noProof/>
                <w:rPrChange w:id="148" w:author="José Luis Caro Bozzino" w:date="2022-08-07T13:44:00Z">
                  <w:rPr>
                    <w:rStyle w:val="Hipervnculo"/>
                    <w:rFonts w:ascii="Times New Roman" w:hAnsi="Times New Roman" w:cs="Times New Roman"/>
                    <w:noProof/>
                  </w:rPr>
                </w:rPrChange>
              </w:rPr>
              <w:delText>4.2.2 QUARK</w:delText>
            </w:r>
            <w:r w:rsidDel="009C1685">
              <w:rPr>
                <w:noProof/>
                <w:webHidden/>
              </w:rPr>
              <w:tab/>
              <w:delText>19</w:delText>
            </w:r>
          </w:del>
        </w:p>
        <w:p w14:paraId="25559FE4" w14:textId="76BD7D5A" w:rsidR="007272A1" w:rsidDel="009C1685" w:rsidRDefault="007272A1">
          <w:pPr>
            <w:pStyle w:val="TDC2"/>
            <w:rPr>
              <w:del w:id="149" w:author="José Luis Caro Bozzino" w:date="2022-08-07T13:44:00Z"/>
              <w:rFonts w:eastAsiaTheme="minorEastAsia"/>
              <w:noProof/>
              <w:lang w:eastAsia="es-ES"/>
            </w:rPr>
          </w:pPr>
          <w:del w:id="150" w:author="José Luis Caro Bozzino" w:date="2022-08-07T13:44:00Z">
            <w:r w:rsidRPr="009C1685" w:rsidDel="009C1685">
              <w:rPr>
                <w:rFonts w:ascii="Times New Roman" w:hAnsi="Times New Roman" w:cs="Times New Roman"/>
                <w:noProof/>
                <w:rPrChange w:id="151" w:author="José Luis Caro Bozzino" w:date="2022-08-07T13:44:00Z">
                  <w:rPr>
                    <w:rStyle w:val="Hipervnculo"/>
                    <w:rFonts w:ascii="Times New Roman" w:hAnsi="Times New Roman" w:cs="Times New Roman"/>
                    <w:noProof/>
                  </w:rPr>
                </w:rPrChange>
              </w:rPr>
              <w:delText>4.3 Cifrado en flujo</w:delText>
            </w:r>
            <w:r w:rsidDel="009C1685">
              <w:rPr>
                <w:noProof/>
                <w:webHidden/>
              </w:rPr>
              <w:tab/>
              <w:delText>19</w:delText>
            </w:r>
          </w:del>
        </w:p>
        <w:p w14:paraId="60E3BBC0" w14:textId="7666291D" w:rsidR="007272A1" w:rsidDel="009C1685" w:rsidRDefault="007272A1">
          <w:pPr>
            <w:pStyle w:val="TDC3"/>
            <w:tabs>
              <w:tab w:val="right" w:leader="dot" w:pos="8494"/>
            </w:tabs>
            <w:rPr>
              <w:del w:id="152" w:author="José Luis Caro Bozzino" w:date="2022-08-07T13:44:00Z"/>
              <w:rFonts w:eastAsiaTheme="minorEastAsia"/>
              <w:noProof/>
              <w:lang w:eastAsia="es-ES"/>
            </w:rPr>
          </w:pPr>
          <w:del w:id="153" w:author="José Luis Caro Bozzino" w:date="2022-08-07T13:44:00Z">
            <w:r w:rsidRPr="009C1685" w:rsidDel="009C1685">
              <w:rPr>
                <w:rFonts w:ascii="Times New Roman" w:hAnsi="Times New Roman" w:cs="Times New Roman"/>
                <w:noProof/>
                <w:rPrChange w:id="154" w:author="José Luis Caro Bozzino" w:date="2022-08-07T13:44:00Z">
                  <w:rPr>
                    <w:rStyle w:val="Hipervnculo"/>
                    <w:rFonts w:ascii="Times New Roman" w:hAnsi="Times New Roman" w:cs="Times New Roman"/>
                    <w:noProof/>
                  </w:rPr>
                </w:rPrChange>
              </w:rPr>
              <w:delText>4.3.1 Grain</w:delText>
            </w:r>
            <w:r w:rsidDel="009C1685">
              <w:rPr>
                <w:noProof/>
                <w:webHidden/>
              </w:rPr>
              <w:tab/>
              <w:delText>20</w:delText>
            </w:r>
          </w:del>
        </w:p>
        <w:p w14:paraId="1BA6B15C" w14:textId="4DE93A91" w:rsidR="007272A1" w:rsidDel="009C1685" w:rsidRDefault="007272A1">
          <w:pPr>
            <w:pStyle w:val="TDC3"/>
            <w:tabs>
              <w:tab w:val="right" w:leader="dot" w:pos="8494"/>
            </w:tabs>
            <w:rPr>
              <w:del w:id="155" w:author="José Luis Caro Bozzino" w:date="2022-08-07T13:44:00Z"/>
              <w:rFonts w:eastAsiaTheme="minorEastAsia"/>
              <w:noProof/>
              <w:lang w:eastAsia="es-ES"/>
            </w:rPr>
          </w:pPr>
          <w:del w:id="156" w:author="José Luis Caro Bozzino" w:date="2022-08-07T13:44:00Z">
            <w:r w:rsidRPr="009C1685" w:rsidDel="009C1685">
              <w:rPr>
                <w:rFonts w:ascii="Times New Roman" w:hAnsi="Times New Roman" w:cs="Times New Roman"/>
                <w:noProof/>
                <w:rPrChange w:id="157" w:author="José Luis Caro Bozzino" w:date="2022-08-07T13:44:00Z">
                  <w:rPr>
                    <w:rStyle w:val="Hipervnculo"/>
                    <w:rFonts w:ascii="Times New Roman" w:hAnsi="Times New Roman" w:cs="Times New Roman"/>
                    <w:noProof/>
                  </w:rPr>
                </w:rPrChange>
              </w:rPr>
              <w:delText>3.3.2 Trivium</w:delText>
            </w:r>
            <w:r w:rsidDel="009C1685">
              <w:rPr>
                <w:noProof/>
                <w:webHidden/>
              </w:rPr>
              <w:tab/>
              <w:delText>20</w:delText>
            </w:r>
          </w:del>
        </w:p>
        <w:p w14:paraId="64EECC85" w14:textId="7306ECF5" w:rsidR="007272A1" w:rsidDel="009C1685" w:rsidRDefault="007272A1">
          <w:pPr>
            <w:pStyle w:val="TDC3"/>
            <w:tabs>
              <w:tab w:val="right" w:leader="dot" w:pos="8494"/>
            </w:tabs>
            <w:rPr>
              <w:del w:id="158" w:author="José Luis Caro Bozzino" w:date="2022-08-07T13:44:00Z"/>
              <w:rFonts w:eastAsiaTheme="minorEastAsia"/>
              <w:noProof/>
              <w:lang w:eastAsia="es-ES"/>
            </w:rPr>
          </w:pPr>
          <w:del w:id="159" w:author="José Luis Caro Bozzino" w:date="2022-08-07T13:44:00Z">
            <w:r w:rsidRPr="009C1685" w:rsidDel="009C1685">
              <w:rPr>
                <w:rFonts w:ascii="Times New Roman" w:hAnsi="Times New Roman" w:cs="Times New Roman"/>
                <w:noProof/>
                <w:rPrChange w:id="160" w:author="José Luis Caro Bozzino" w:date="2022-08-07T13:44:00Z">
                  <w:rPr>
                    <w:rStyle w:val="Hipervnculo"/>
                    <w:rFonts w:ascii="Times New Roman" w:hAnsi="Times New Roman" w:cs="Times New Roman"/>
                    <w:noProof/>
                  </w:rPr>
                </w:rPrChange>
              </w:rPr>
              <w:delText>4.3.3 MICKEY</w:delText>
            </w:r>
            <w:r w:rsidDel="009C1685">
              <w:rPr>
                <w:noProof/>
                <w:webHidden/>
              </w:rPr>
              <w:tab/>
              <w:delText>21</w:delText>
            </w:r>
          </w:del>
        </w:p>
        <w:p w14:paraId="3828E9B3" w14:textId="76D802C9" w:rsidR="007272A1" w:rsidDel="009C1685" w:rsidRDefault="007272A1">
          <w:pPr>
            <w:pStyle w:val="TDC2"/>
            <w:rPr>
              <w:del w:id="161" w:author="José Luis Caro Bozzino" w:date="2022-08-07T13:44:00Z"/>
              <w:rFonts w:eastAsiaTheme="minorEastAsia"/>
              <w:noProof/>
              <w:lang w:eastAsia="es-ES"/>
            </w:rPr>
          </w:pPr>
          <w:del w:id="162" w:author="José Luis Caro Bozzino" w:date="2022-08-07T13:44:00Z">
            <w:r w:rsidRPr="009C1685" w:rsidDel="009C1685">
              <w:rPr>
                <w:rFonts w:ascii="Times New Roman" w:hAnsi="Times New Roman" w:cs="Times New Roman"/>
                <w:noProof/>
                <w:rPrChange w:id="163" w:author="José Luis Caro Bozzino" w:date="2022-08-07T13:44:00Z">
                  <w:rPr>
                    <w:rStyle w:val="Hipervnculo"/>
                    <w:rFonts w:ascii="Times New Roman" w:hAnsi="Times New Roman" w:cs="Times New Roman"/>
                    <w:noProof/>
                  </w:rPr>
                </w:rPrChange>
              </w:rPr>
              <w:delText>4.4 Cifrados MAC</w:delText>
            </w:r>
            <w:r w:rsidDel="009C1685">
              <w:rPr>
                <w:noProof/>
                <w:webHidden/>
              </w:rPr>
              <w:tab/>
              <w:delText>21</w:delText>
            </w:r>
          </w:del>
        </w:p>
        <w:p w14:paraId="149A5AA3" w14:textId="6B6C389D" w:rsidR="007272A1" w:rsidDel="009C1685" w:rsidRDefault="007272A1">
          <w:pPr>
            <w:pStyle w:val="TDC3"/>
            <w:tabs>
              <w:tab w:val="right" w:leader="dot" w:pos="8494"/>
            </w:tabs>
            <w:rPr>
              <w:del w:id="164" w:author="José Luis Caro Bozzino" w:date="2022-08-07T13:44:00Z"/>
              <w:rFonts w:eastAsiaTheme="minorEastAsia"/>
              <w:noProof/>
              <w:lang w:eastAsia="es-ES"/>
            </w:rPr>
          </w:pPr>
          <w:del w:id="165" w:author="José Luis Caro Bozzino" w:date="2022-08-07T13:44:00Z">
            <w:r w:rsidRPr="009C1685" w:rsidDel="009C1685">
              <w:rPr>
                <w:rFonts w:ascii="Times New Roman" w:hAnsi="Times New Roman" w:cs="Times New Roman"/>
                <w:noProof/>
                <w:rPrChange w:id="166" w:author="José Luis Caro Bozzino" w:date="2022-08-07T13:44:00Z">
                  <w:rPr>
                    <w:rStyle w:val="Hipervnculo"/>
                    <w:rFonts w:ascii="Times New Roman" w:hAnsi="Times New Roman" w:cs="Times New Roman"/>
                    <w:noProof/>
                  </w:rPr>
                </w:rPrChange>
              </w:rPr>
              <w:delText>4.4.1 Chaskey</w:delText>
            </w:r>
            <w:r w:rsidDel="009C1685">
              <w:rPr>
                <w:noProof/>
                <w:webHidden/>
              </w:rPr>
              <w:tab/>
              <w:delText>22</w:delText>
            </w:r>
          </w:del>
        </w:p>
        <w:p w14:paraId="0093D431" w14:textId="19249B6D" w:rsidR="007272A1" w:rsidDel="009C1685" w:rsidRDefault="007272A1">
          <w:pPr>
            <w:pStyle w:val="TDC3"/>
            <w:tabs>
              <w:tab w:val="right" w:leader="dot" w:pos="8494"/>
            </w:tabs>
            <w:rPr>
              <w:del w:id="167" w:author="José Luis Caro Bozzino" w:date="2022-08-07T13:44:00Z"/>
              <w:rFonts w:eastAsiaTheme="minorEastAsia"/>
              <w:noProof/>
              <w:lang w:eastAsia="es-ES"/>
            </w:rPr>
          </w:pPr>
          <w:del w:id="168" w:author="José Luis Caro Bozzino" w:date="2022-08-07T13:44:00Z">
            <w:r w:rsidRPr="009C1685" w:rsidDel="009C1685">
              <w:rPr>
                <w:rFonts w:ascii="Times New Roman" w:hAnsi="Times New Roman" w:cs="Times New Roman"/>
                <w:noProof/>
                <w:rPrChange w:id="169" w:author="José Luis Caro Bozzino" w:date="2022-08-07T13:44:00Z">
                  <w:rPr>
                    <w:rStyle w:val="Hipervnculo"/>
                    <w:rFonts w:ascii="Times New Roman" w:hAnsi="Times New Roman" w:cs="Times New Roman"/>
                    <w:noProof/>
                  </w:rPr>
                </w:rPrChange>
              </w:rPr>
              <w:delText>4.4.2 LightMAC</w:delText>
            </w:r>
            <w:r w:rsidDel="009C1685">
              <w:rPr>
                <w:noProof/>
                <w:webHidden/>
              </w:rPr>
              <w:tab/>
              <w:delText>23</w:delText>
            </w:r>
          </w:del>
        </w:p>
        <w:p w14:paraId="42401F63" w14:textId="01A6B79B" w:rsidR="007272A1" w:rsidDel="009C1685" w:rsidRDefault="007272A1">
          <w:pPr>
            <w:pStyle w:val="TDC1"/>
            <w:rPr>
              <w:del w:id="170" w:author="José Luis Caro Bozzino" w:date="2022-08-07T13:44:00Z"/>
              <w:rFonts w:eastAsiaTheme="minorEastAsia"/>
              <w:noProof/>
              <w:lang w:eastAsia="es-ES"/>
            </w:rPr>
          </w:pPr>
          <w:del w:id="171" w:author="José Luis Caro Bozzino" w:date="2022-08-07T13:44:00Z">
            <w:r w:rsidRPr="009C1685" w:rsidDel="009C1685">
              <w:rPr>
                <w:rFonts w:ascii="Times New Roman" w:hAnsi="Times New Roman" w:cs="Times New Roman"/>
                <w:noProof/>
                <w:rPrChange w:id="172" w:author="José Luis Caro Bozzino" w:date="2022-08-07T13:44:00Z">
                  <w:rPr>
                    <w:rStyle w:val="Hipervnculo"/>
                    <w:rFonts w:ascii="Times New Roman" w:hAnsi="Times New Roman" w:cs="Times New Roman"/>
                    <w:noProof/>
                  </w:rPr>
                </w:rPrChange>
              </w:rPr>
              <w:delText>5.</w:delText>
            </w:r>
            <w:r w:rsidDel="009C1685">
              <w:rPr>
                <w:rFonts w:eastAsiaTheme="minorEastAsia"/>
                <w:noProof/>
                <w:lang w:eastAsia="es-ES"/>
              </w:rPr>
              <w:tab/>
            </w:r>
            <w:r w:rsidRPr="009C1685" w:rsidDel="009C1685">
              <w:rPr>
                <w:rFonts w:ascii="Times New Roman" w:hAnsi="Times New Roman" w:cs="Times New Roman"/>
                <w:noProof/>
                <w:rPrChange w:id="173" w:author="José Luis Caro Bozzino" w:date="2022-08-07T13:44:00Z">
                  <w:rPr>
                    <w:rStyle w:val="Hipervnculo"/>
                    <w:rFonts w:ascii="Times New Roman" w:hAnsi="Times New Roman" w:cs="Times New Roman"/>
                    <w:noProof/>
                  </w:rPr>
                </w:rPrChange>
              </w:rPr>
              <w:delText>lightCipher</w:delText>
            </w:r>
            <w:r w:rsidDel="009C1685">
              <w:rPr>
                <w:noProof/>
                <w:webHidden/>
              </w:rPr>
              <w:tab/>
              <w:delText>24</w:delText>
            </w:r>
          </w:del>
        </w:p>
        <w:p w14:paraId="3100ECAA" w14:textId="3540269F" w:rsidR="007272A1" w:rsidDel="009C1685" w:rsidRDefault="007272A1">
          <w:pPr>
            <w:pStyle w:val="TDC1"/>
            <w:rPr>
              <w:del w:id="174" w:author="José Luis Caro Bozzino" w:date="2022-08-07T13:44:00Z"/>
              <w:rFonts w:eastAsiaTheme="minorEastAsia"/>
              <w:noProof/>
              <w:lang w:eastAsia="es-ES"/>
            </w:rPr>
          </w:pPr>
          <w:del w:id="175" w:author="José Luis Caro Bozzino" w:date="2022-08-07T13:44:00Z">
            <w:r w:rsidRPr="009C1685" w:rsidDel="009C1685">
              <w:rPr>
                <w:rFonts w:ascii="Times New Roman" w:hAnsi="Times New Roman" w:cs="Times New Roman"/>
                <w:noProof/>
                <w:rPrChange w:id="176" w:author="José Luis Caro Bozzino" w:date="2022-08-07T13:44:00Z">
                  <w:rPr>
                    <w:rStyle w:val="Hipervnculo"/>
                    <w:rFonts w:ascii="Times New Roman" w:hAnsi="Times New Roman" w:cs="Times New Roman"/>
                    <w:noProof/>
                  </w:rPr>
                </w:rPrChange>
              </w:rPr>
              <w:delText>6.</w:delText>
            </w:r>
            <w:r w:rsidDel="009C1685">
              <w:rPr>
                <w:rFonts w:eastAsiaTheme="minorEastAsia"/>
                <w:noProof/>
                <w:lang w:eastAsia="es-ES"/>
              </w:rPr>
              <w:tab/>
            </w:r>
            <w:r w:rsidRPr="009C1685" w:rsidDel="009C1685">
              <w:rPr>
                <w:rFonts w:ascii="Times New Roman" w:hAnsi="Times New Roman" w:cs="Times New Roman"/>
                <w:noProof/>
                <w:rPrChange w:id="177" w:author="José Luis Caro Bozzino" w:date="2022-08-07T13:44:00Z">
                  <w:rPr>
                    <w:rStyle w:val="Hipervnculo"/>
                    <w:rFonts w:ascii="Times New Roman" w:hAnsi="Times New Roman" w:cs="Times New Roman"/>
                    <w:noProof/>
                  </w:rPr>
                </w:rPrChange>
              </w:rPr>
              <w:delText>Conclusiones</w:delText>
            </w:r>
            <w:r w:rsidDel="009C1685">
              <w:rPr>
                <w:noProof/>
                <w:webHidden/>
              </w:rPr>
              <w:tab/>
              <w:delText>28</w:delText>
            </w:r>
          </w:del>
        </w:p>
        <w:p w14:paraId="0B83F094" w14:textId="6F70E4C0" w:rsidR="007272A1" w:rsidDel="009C1685" w:rsidRDefault="007272A1">
          <w:pPr>
            <w:pStyle w:val="TDC1"/>
            <w:rPr>
              <w:del w:id="178" w:author="José Luis Caro Bozzino" w:date="2022-08-07T13:44:00Z"/>
              <w:rFonts w:eastAsiaTheme="minorEastAsia"/>
              <w:noProof/>
              <w:lang w:eastAsia="es-ES"/>
            </w:rPr>
          </w:pPr>
          <w:del w:id="179" w:author="José Luis Caro Bozzino" w:date="2022-08-07T13:44:00Z">
            <w:r w:rsidRPr="009C1685" w:rsidDel="009C1685">
              <w:rPr>
                <w:rFonts w:ascii="Times New Roman" w:hAnsi="Times New Roman" w:cs="Times New Roman"/>
                <w:noProof/>
                <w:rPrChange w:id="180" w:author="José Luis Caro Bozzino" w:date="2022-08-07T13:44:00Z">
                  <w:rPr>
                    <w:rStyle w:val="Hipervnculo"/>
                    <w:rFonts w:ascii="Times New Roman" w:hAnsi="Times New Roman" w:cs="Times New Roman"/>
                    <w:noProof/>
                  </w:rPr>
                </w:rPrChange>
              </w:rPr>
              <w:delText>7.</w:delText>
            </w:r>
            <w:r w:rsidDel="009C1685">
              <w:rPr>
                <w:rFonts w:eastAsiaTheme="minorEastAsia"/>
                <w:noProof/>
                <w:lang w:eastAsia="es-ES"/>
              </w:rPr>
              <w:tab/>
            </w:r>
            <w:r w:rsidRPr="009C1685" w:rsidDel="009C1685">
              <w:rPr>
                <w:rFonts w:ascii="Times New Roman" w:hAnsi="Times New Roman" w:cs="Times New Roman"/>
                <w:noProof/>
                <w:rPrChange w:id="181" w:author="José Luis Caro Bozzino" w:date="2022-08-07T13:44:00Z">
                  <w:rPr>
                    <w:rStyle w:val="Hipervnculo"/>
                    <w:rFonts w:ascii="Times New Roman" w:hAnsi="Times New Roman" w:cs="Times New Roman"/>
                    <w:noProof/>
                  </w:rPr>
                </w:rPrChange>
              </w:rPr>
              <w:delText>Bibliografía</w:delText>
            </w:r>
            <w:r w:rsidDel="009C1685">
              <w:rPr>
                <w:noProof/>
                <w:webHidden/>
              </w:rPr>
              <w:tab/>
              <w:delText>30</w:delText>
            </w:r>
          </w:del>
        </w:p>
        <w:p w14:paraId="5FB127CB" w14:textId="55F716CB" w:rsidR="007272A1" w:rsidDel="009C1685" w:rsidRDefault="007272A1">
          <w:pPr>
            <w:pStyle w:val="TDC2"/>
            <w:rPr>
              <w:del w:id="182" w:author="José Luis Caro Bozzino" w:date="2022-08-07T13:44:00Z"/>
              <w:rFonts w:eastAsiaTheme="minorEastAsia"/>
              <w:noProof/>
              <w:lang w:eastAsia="es-ES"/>
            </w:rPr>
          </w:pPr>
          <w:del w:id="183" w:author="José Luis Caro Bozzino" w:date="2022-08-07T13:44:00Z">
            <w:r w:rsidRPr="009C1685" w:rsidDel="009C1685">
              <w:rPr>
                <w:rFonts w:ascii="Times New Roman" w:hAnsi="Times New Roman" w:cs="Times New Roman"/>
                <w:noProof/>
                <w:rPrChange w:id="184" w:author="José Luis Caro Bozzino" w:date="2022-08-07T13:44:00Z">
                  <w:rPr>
                    <w:rStyle w:val="Hipervnculo"/>
                    <w:rFonts w:ascii="Times New Roman" w:hAnsi="Times New Roman" w:cs="Times New Roman"/>
                    <w:noProof/>
                  </w:rPr>
                </w:rPrChange>
              </w:rPr>
              <w:delText>7.1 Recursos online</w:delText>
            </w:r>
            <w:r w:rsidDel="009C1685">
              <w:rPr>
                <w:noProof/>
                <w:webHidden/>
              </w:rPr>
              <w:tab/>
              <w:delText>30</w:delText>
            </w:r>
          </w:del>
        </w:p>
        <w:p w14:paraId="2A508245" w14:textId="2DC518CD" w:rsidR="007272A1" w:rsidDel="009C1685" w:rsidRDefault="007272A1">
          <w:pPr>
            <w:pStyle w:val="TDC2"/>
            <w:rPr>
              <w:del w:id="185" w:author="José Luis Caro Bozzino" w:date="2022-08-07T13:44:00Z"/>
              <w:rFonts w:eastAsiaTheme="minorEastAsia"/>
              <w:noProof/>
              <w:lang w:eastAsia="es-ES"/>
            </w:rPr>
          </w:pPr>
          <w:del w:id="186" w:author="José Luis Caro Bozzino" w:date="2022-08-07T13:44:00Z">
            <w:r w:rsidRPr="009C1685" w:rsidDel="009C1685">
              <w:rPr>
                <w:rFonts w:ascii="Times New Roman" w:hAnsi="Times New Roman" w:cs="Times New Roman"/>
                <w:noProof/>
                <w:rPrChange w:id="187" w:author="José Luis Caro Bozzino" w:date="2022-08-07T13:44:00Z">
                  <w:rPr>
                    <w:rStyle w:val="Hipervnculo"/>
                    <w:rFonts w:ascii="Times New Roman" w:hAnsi="Times New Roman" w:cs="Times New Roman"/>
                    <w:noProof/>
                  </w:rPr>
                </w:rPrChange>
              </w:rPr>
              <w:delText>7.2 Imágenes</w:delText>
            </w:r>
            <w:r w:rsidDel="009C1685">
              <w:rPr>
                <w:noProof/>
                <w:webHidden/>
              </w:rPr>
              <w:tab/>
              <w:delText>30</w:delText>
            </w:r>
          </w:del>
        </w:p>
        <w:p w14:paraId="02E7B1F7" w14:textId="6DA25DA4" w:rsidR="00A84B7C" w:rsidRDefault="00A84B7C" w:rsidP="006E7AA1">
          <w:pPr>
            <w:spacing w:line="360" w:lineRule="auto"/>
            <w:jc w:val="both"/>
          </w:pPr>
          <w:r w:rsidRPr="006E7AA1">
            <w:rPr>
              <w:rFonts w:ascii="Times New Roman" w:hAnsi="Times New Roman" w:cs="Times New Roman"/>
              <w:b/>
              <w:bCs/>
            </w:rPr>
            <w:fldChar w:fldCharType="end"/>
          </w:r>
        </w:p>
      </w:sdtContent>
    </w:sdt>
    <w:p w14:paraId="178ED39F" w14:textId="77777777" w:rsidR="00A647DC" w:rsidRDefault="00A647DC" w:rsidP="00CA5297">
      <w:pPr>
        <w:pStyle w:val="Ttulo1"/>
        <w:spacing w:line="360" w:lineRule="auto"/>
        <w:jc w:val="both"/>
        <w:rPr>
          <w:rFonts w:ascii="Times New Roman" w:hAnsi="Times New Roman" w:cs="Times New Roman"/>
          <w:sz w:val="22"/>
          <w:szCs w:val="22"/>
        </w:rPr>
      </w:pPr>
    </w:p>
    <w:p w14:paraId="21C2B855" w14:textId="032DAE09" w:rsidR="00127359" w:rsidRDefault="00A647DC">
      <w:pPr>
        <w:rPr>
          <w:ins w:id="188" w:author="José Luis Caro Bozzino" w:date="2022-06-12T17:39:00Z"/>
          <w:rFonts w:ascii="Times New Roman" w:hAnsi="Times New Roman" w:cs="Times New Roman"/>
        </w:rPr>
      </w:pPr>
      <w:r>
        <w:rPr>
          <w:rFonts w:ascii="Times New Roman" w:hAnsi="Times New Roman" w:cs="Times New Roman"/>
        </w:rPr>
        <w:br w:type="page"/>
      </w:r>
    </w:p>
    <w:p w14:paraId="01576C69" w14:textId="1827430D" w:rsidR="00842DD6" w:rsidRDefault="00842DD6" w:rsidP="00842DD6">
      <w:pPr>
        <w:pStyle w:val="Ttulo1"/>
        <w:numPr>
          <w:ilvl w:val="0"/>
          <w:numId w:val="15"/>
        </w:numPr>
        <w:rPr>
          <w:rFonts w:ascii="Times New Roman" w:hAnsi="Times New Roman" w:cs="Times New Roman"/>
        </w:rPr>
      </w:pPr>
      <w:bookmarkStart w:id="189" w:name="_Toc110772380"/>
      <w:r>
        <w:rPr>
          <w:rFonts w:ascii="Times New Roman" w:hAnsi="Times New Roman" w:cs="Times New Roman"/>
        </w:rPr>
        <w:lastRenderedPageBreak/>
        <w:t>Resumen</w:t>
      </w:r>
      <w:bookmarkEnd w:id="189"/>
    </w:p>
    <w:p w14:paraId="35441121" w14:textId="0F51FCCD" w:rsidR="00842DD6" w:rsidRDefault="00842DD6" w:rsidP="00842DD6"/>
    <w:p w14:paraId="575C07D5" w14:textId="09F63685" w:rsidR="00842DD6" w:rsidRDefault="00842DD6" w:rsidP="00BF5C7B">
      <w:pPr>
        <w:spacing w:line="360" w:lineRule="auto"/>
        <w:ind w:firstLine="360"/>
        <w:jc w:val="both"/>
        <w:rPr>
          <w:rFonts w:ascii="Times New Roman" w:hAnsi="Times New Roman" w:cs="Times New Roman"/>
        </w:rPr>
      </w:pPr>
      <w:r>
        <w:rPr>
          <w:rFonts w:ascii="Times New Roman" w:hAnsi="Times New Roman" w:cs="Times New Roman"/>
        </w:rPr>
        <w:t xml:space="preserve">El presente Trabajo Final de </w:t>
      </w:r>
      <w:r w:rsidR="00BF5C7B">
        <w:rPr>
          <w:rFonts w:ascii="Times New Roman" w:hAnsi="Times New Roman" w:cs="Times New Roman"/>
        </w:rPr>
        <w:t>Máster</w:t>
      </w:r>
      <w:r>
        <w:rPr>
          <w:rFonts w:ascii="Times New Roman" w:hAnsi="Times New Roman" w:cs="Times New Roman"/>
        </w:rPr>
        <w:t xml:space="preserve"> busca concienciar sobre los peligros del uso de dispositivos </w:t>
      </w:r>
      <w:proofErr w:type="spellStart"/>
      <w:r>
        <w:rPr>
          <w:rFonts w:ascii="Times New Roman" w:hAnsi="Times New Roman" w:cs="Times New Roman"/>
        </w:rPr>
        <w:t>IoT</w:t>
      </w:r>
      <w:proofErr w:type="spellEnd"/>
      <w:r>
        <w:rPr>
          <w:rFonts w:ascii="Times New Roman" w:hAnsi="Times New Roman" w:cs="Times New Roman"/>
        </w:rPr>
        <w:t xml:space="preserve"> que no han sido diseñados con la seguridad en mente, demostrando mediante eventos ocurridos en los </w:t>
      </w:r>
      <w:r w:rsidR="00BF5C7B">
        <w:rPr>
          <w:rFonts w:ascii="Times New Roman" w:hAnsi="Times New Roman" w:cs="Times New Roman"/>
        </w:rPr>
        <w:t xml:space="preserve">últimos años las consecuencias </w:t>
      </w:r>
      <w:r w:rsidR="00FC790F">
        <w:rPr>
          <w:rFonts w:ascii="Times New Roman" w:hAnsi="Times New Roman" w:cs="Times New Roman"/>
        </w:rPr>
        <w:t>que esto puede tener</w:t>
      </w:r>
      <w:r w:rsidR="00BF5C7B">
        <w:rPr>
          <w:rFonts w:ascii="Times New Roman" w:hAnsi="Times New Roman" w:cs="Times New Roman"/>
        </w:rPr>
        <w:t xml:space="preserve">, así como enumerando algunos de los algoritmos criptográficos ligeros que podrían ser usados para </w:t>
      </w:r>
      <w:r w:rsidR="00FC790F">
        <w:rPr>
          <w:rFonts w:ascii="Times New Roman" w:hAnsi="Times New Roman" w:cs="Times New Roman"/>
        </w:rPr>
        <w:t>evitarlo.</w:t>
      </w:r>
    </w:p>
    <w:p w14:paraId="45963A9F" w14:textId="4B04088F" w:rsidR="00610C34" w:rsidRDefault="00610C34" w:rsidP="00BF5C7B">
      <w:pPr>
        <w:spacing w:line="360" w:lineRule="auto"/>
        <w:ind w:firstLine="360"/>
        <w:jc w:val="both"/>
        <w:rPr>
          <w:rFonts w:ascii="Times New Roman" w:hAnsi="Times New Roman" w:cs="Times New Roman"/>
        </w:rPr>
      </w:pPr>
      <w:r>
        <w:rPr>
          <w:rFonts w:ascii="Times New Roman" w:hAnsi="Times New Roman" w:cs="Times New Roman"/>
        </w:rPr>
        <w:t xml:space="preserve">Para esto se tratarán algunos incidentes de seguridad relevantes en el ámbito de los dispositivos </w:t>
      </w:r>
      <w:proofErr w:type="spellStart"/>
      <w:r>
        <w:rPr>
          <w:rFonts w:ascii="Times New Roman" w:hAnsi="Times New Roman" w:cs="Times New Roman"/>
        </w:rPr>
        <w:t>IoT</w:t>
      </w:r>
      <w:proofErr w:type="spellEnd"/>
      <w:r>
        <w:rPr>
          <w:rFonts w:ascii="Times New Roman" w:hAnsi="Times New Roman" w:cs="Times New Roman"/>
        </w:rPr>
        <w:t>, así c</w:t>
      </w:r>
      <w:ins w:id="190" w:author="José Luis Caro Bozzino" w:date="2022-08-07T12:17:00Z">
        <w:r w:rsidR="007B14E1">
          <w:rPr>
            <w:rFonts w:ascii="Times New Roman" w:hAnsi="Times New Roman" w:cs="Times New Roman"/>
          </w:rPr>
          <w:t>o</w:t>
        </w:r>
      </w:ins>
      <w:ins w:id="191" w:author="CARMEN TORRANO GIMENEZ" w:date="2022-08-07T08:06:00Z">
        <w:del w:id="192" w:author="José Luis Caro Bozzino" w:date="2022-08-07T12:17:00Z">
          <w:r w:rsidR="00DE46E6" w:rsidDel="007B14E1">
            <w:rPr>
              <w:rFonts w:ascii="Times New Roman" w:hAnsi="Times New Roman" w:cs="Times New Roman"/>
            </w:rPr>
            <w:delText>o</w:delText>
          </w:r>
        </w:del>
      </w:ins>
      <w:del w:id="193" w:author="CARMEN TORRANO GIMENEZ" w:date="2022-08-07T08:06:00Z">
        <w:r w:rsidDel="00DE46E6">
          <w:rPr>
            <w:rFonts w:ascii="Times New Roman" w:hAnsi="Times New Roman" w:cs="Times New Roman"/>
          </w:rPr>
          <w:delText>ó</w:delText>
        </w:r>
      </w:del>
      <w:r>
        <w:rPr>
          <w:rFonts w:ascii="Times New Roman" w:hAnsi="Times New Roman" w:cs="Times New Roman"/>
        </w:rPr>
        <w:t>mo formas de mitigar los problemas derivados de la ausencia de cifrado de información.</w:t>
      </w:r>
    </w:p>
    <w:p w14:paraId="3980BCC5" w14:textId="0701A86B" w:rsidR="00610C34" w:rsidRDefault="00610C34" w:rsidP="00BF5C7B">
      <w:pPr>
        <w:spacing w:line="360" w:lineRule="auto"/>
        <w:ind w:firstLine="360"/>
        <w:jc w:val="both"/>
        <w:rPr>
          <w:rFonts w:ascii="Times New Roman" w:hAnsi="Times New Roman" w:cs="Times New Roman"/>
        </w:rPr>
      </w:pPr>
      <w:r>
        <w:rPr>
          <w:rFonts w:ascii="Times New Roman" w:hAnsi="Times New Roman" w:cs="Times New Roman"/>
        </w:rPr>
        <w:t xml:space="preserve">Con el fin de poder ilustrar el funcionamiento de algunos de estos algoritmos, se ha desarrollado la aplicación web </w:t>
      </w:r>
      <w:proofErr w:type="spellStart"/>
      <w:ins w:id="194" w:author="José Luis Caro Bozzino" w:date="2022-08-07T12:31:00Z">
        <w:r w:rsidR="00A946E7">
          <w:rPr>
            <w:rFonts w:ascii="Times New Roman" w:hAnsi="Times New Roman" w:cs="Times New Roman"/>
          </w:rPr>
          <w:t>L</w:t>
        </w:r>
      </w:ins>
      <w:commentRangeStart w:id="195"/>
      <w:del w:id="196" w:author="José Luis Caro Bozzino" w:date="2022-08-07T12:31:00Z">
        <w:r w:rsidDel="00A946E7">
          <w:rPr>
            <w:rFonts w:ascii="Times New Roman" w:hAnsi="Times New Roman" w:cs="Times New Roman"/>
          </w:rPr>
          <w:delText>l</w:delText>
        </w:r>
      </w:del>
      <w:r>
        <w:rPr>
          <w:rFonts w:ascii="Times New Roman" w:hAnsi="Times New Roman" w:cs="Times New Roman"/>
        </w:rPr>
        <w:t>ightCipher</w:t>
      </w:r>
      <w:commentRangeEnd w:id="195"/>
      <w:proofErr w:type="spellEnd"/>
      <w:r w:rsidR="00D6207A">
        <w:rPr>
          <w:rStyle w:val="Refdecomentario"/>
        </w:rPr>
        <w:commentReference w:id="195"/>
      </w:r>
      <w:r>
        <w:rPr>
          <w:rFonts w:ascii="Times New Roman" w:hAnsi="Times New Roman" w:cs="Times New Roman"/>
        </w:rPr>
        <w:t xml:space="preserve">, con la que poder cifrar y descifrar texto mediante las variantes más importantes de estos </w:t>
      </w:r>
      <w:commentRangeStart w:id="197"/>
      <w:r>
        <w:rPr>
          <w:rFonts w:ascii="Times New Roman" w:hAnsi="Times New Roman" w:cs="Times New Roman"/>
        </w:rPr>
        <w:t>algoritmos</w:t>
      </w:r>
      <w:commentRangeEnd w:id="197"/>
      <w:r w:rsidR="00DA47D1">
        <w:rPr>
          <w:rStyle w:val="Refdecomentario"/>
        </w:rPr>
        <w:commentReference w:id="197"/>
      </w:r>
      <w:ins w:id="198" w:author="José Luis Caro Bozzino" w:date="2022-08-07T12:14:00Z">
        <w:r w:rsidR="007B14E1">
          <w:rPr>
            <w:rFonts w:ascii="Times New Roman" w:hAnsi="Times New Roman" w:cs="Times New Roman"/>
          </w:rPr>
          <w:t>, ya que existe una au</w:t>
        </w:r>
      </w:ins>
      <w:ins w:id="199" w:author="José Luis Caro Bozzino" w:date="2022-08-07T12:15:00Z">
        <w:r w:rsidR="007B14E1">
          <w:rPr>
            <w:rFonts w:ascii="Times New Roman" w:hAnsi="Times New Roman" w:cs="Times New Roman"/>
          </w:rPr>
          <w:t>sencia de herramientas criptográficas que ofrezcan la posibilidad de trabajar con algoritmos de criptografía ligera mediante una interfaz gr</w:t>
        </w:r>
      </w:ins>
      <w:ins w:id="200" w:author="José Luis Caro Bozzino" w:date="2022-08-07T12:16:00Z">
        <w:r w:rsidR="007B14E1">
          <w:rPr>
            <w:rFonts w:ascii="Times New Roman" w:hAnsi="Times New Roman" w:cs="Times New Roman"/>
          </w:rPr>
          <w:t>áfica</w:t>
        </w:r>
      </w:ins>
      <w:r>
        <w:rPr>
          <w:rFonts w:ascii="Times New Roman" w:hAnsi="Times New Roman" w:cs="Times New Roman"/>
        </w:rPr>
        <w:t>.</w:t>
      </w:r>
    </w:p>
    <w:p w14:paraId="02AA1492" w14:textId="3CA5986C" w:rsidR="00ED5385" w:rsidRDefault="00ED5385" w:rsidP="00BF5C7B">
      <w:pPr>
        <w:spacing w:line="360" w:lineRule="auto"/>
        <w:ind w:firstLine="360"/>
        <w:jc w:val="both"/>
        <w:rPr>
          <w:rFonts w:ascii="Times New Roman" w:hAnsi="Times New Roman" w:cs="Times New Roman"/>
        </w:rPr>
      </w:pPr>
    </w:p>
    <w:p w14:paraId="37D53FF3" w14:textId="0B032985" w:rsidR="001606C8" w:rsidRDefault="001606C8" w:rsidP="00BF5C7B">
      <w:pPr>
        <w:spacing w:line="360" w:lineRule="auto"/>
        <w:ind w:firstLine="360"/>
        <w:jc w:val="both"/>
        <w:rPr>
          <w:rFonts w:ascii="Times New Roman" w:hAnsi="Times New Roman" w:cs="Times New Roman"/>
        </w:rPr>
      </w:pPr>
    </w:p>
    <w:p w14:paraId="135C776F" w14:textId="797F3BFF" w:rsidR="001606C8" w:rsidRDefault="001606C8" w:rsidP="00BF5C7B">
      <w:pPr>
        <w:spacing w:line="360" w:lineRule="auto"/>
        <w:ind w:firstLine="360"/>
        <w:jc w:val="both"/>
        <w:rPr>
          <w:rFonts w:ascii="Times New Roman" w:hAnsi="Times New Roman" w:cs="Times New Roman"/>
        </w:rPr>
      </w:pPr>
    </w:p>
    <w:p w14:paraId="212D90C9" w14:textId="279F3BC1" w:rsidR="001606C8" w:rsidRDefault="001606C8" w:rsidP="00BF5C7B">
      <w:pPr>
        <w:spacing w:line="360" w:lineRule="auto"/>
        <w:ind w:firstLine="360"/>
        <w:jc w:val="both"/>
        <w:rPr>
          <w:rFonts w:ascii="Times New Roman" w:hAnsi="Times New Roman" w:cs="Times New Roman"/>
        </w:rPr>
      </w:pPr>
    </w:p>
    <w:p w14:paraId="22C42DC3" w14:textId="25DED0E7" w:rsidR="001606C8" w:rsidRDefault="001606C8" w:rsidP="00BF5C7B">
      <w:pPr>
        <w:spacing w:line="360" w:lineRule="auto"/>
        <w:ind w:firstLine="360"/>
        <w:jc w:val="both"/>
        <w:rPr>
          <w:rFonts w:ascii="Times New Roman" w:hAnsi="Times New Roman" w:cs="Times New Roman"/>
        </w:rPr>
      </w:pPr>
    </w:p>
    <w:p w14:paraId="7000F27A" w14:textId="2884B89F" w:rsidR="001606C8" w:rsidRDefault="001606C8" w:rsidP="00BF5C7B">
      <w:pPr>
        <w:spacing w:line="360" w:lineRule="auto"/>
        <w:ind w:firstLine="360"/>
        <w:jc w:val="both"/>
        <w:rPr>
          <w:rFonts w:ascii="Times New Roman" w:hAnsi="Times New Roman" w:cs="Times New Roman"/>
        </w:rPr>
      </w:pPr>
    </w:p>
    <w:p w14:paraId="06AB78F1" w14:textId="20743558" w:rsidR="001606C8" w:rsidRDefault="001606C8" w:rsidP="00BF5C7B">
      <w:pPr>
        <w:spacing w:line="360" w:lineRule="auto"/>
        <w:ind w:firstLine="360"/>
        <w:jc w:val="both"/>
        <w:rPr>
          <w:rFonts w:ascii="Times New Roman" w:hAnsi="Times New Roman" w:cs="Times New Roman"/>
        </w:rPr>
      </w:pPr>
    </w:p>
    <w:p w14:paraId="252F2A11" w14:textId="3DE38109" w:rsidR="001606C8" w:rsidRDefault="001606C8" w:rsidP="00BF5C7B">
      <w:pPr>
        <w:spacing w:line="360" w:lineRule="auto"/>
        <w:ind w:firstLine="360"/>
        <w:jc w:val="both"/>
        <w:rPr>
          <w:rFonts w:ascii="Times New Roman" w:hAnsi="Times New Roman" w:cs="Times New Roman"/>
        </w:rPr>
      </w:pPr>
    </w:p>
    <w:p w14:paraId="5BDA0671" w14:textId="6BA501FD" w:rsidR="001606C8" w:rsidRDefault="001606C8" w:rsidP="00BF5C7B">
      <w:pPr>
        <w:spacing w:line="360" w:lineRule="auto"/>
        <w:ind w:firstLine="360"/>
        <w:jc w:val="both"/>
        <w:rPr>
          <w:rFonts w:ascii="Times New Roman" w:hAnsi="Times New Roman" w:cs="Times New Roman"/>
        </w:rPr>
      </w:pPr>
    </w:p>
    <w:p w14:paraId="344A3308" w14:textId="5678BAB7" w:rsidR="001606C8" w:rsidRDefault="001606C8" w:rsidP="00BF5C7B">
      <w:pPr>
        <w:spacing w:line="360" w:lineRule="auto"/>
        <w:ind w:firstLine="360"/>
        <w:jc w:val="both"/>
        <w:rPr>
          <w:rFonts w:ascii="Times New Roman" w:hAnsi="Times New Roman" w:cs="Times New Roman"/>
        </w:rPr>
      </w:pPr>
    </w:p>
    <w:p w14:paraId="709FE1AF" w14:textId="2A288E6B" w:rsidR="001606C8" w:rsidRDefault="001606C8" w:rsidP="00BF5C7B">
      <w:pPr>
        <w:spacing w:line="360" w:lineRule="auto"/>
        <w:ind w:firstLine="360"/>
        <w:jc w:val="both"/>
        <w:rPr>
          <w:rFonts w:ascii="Times New Roman" w:hAnsi="Times New Roman" w:cs="Times New Roman"/>
        </w:rPr>
      </w:pPr>
    </w:p>
    <w:p w14:paraId="70EC7AA8" w14:textId="24DBEC6E" w:rsidR="001606C8" w:rsidRDefault="001606C8" w:rsidP="00BF5C7B">
      <w:pPr>
        <w:spacing w:line="360" w:lineRule="auto"/>
        <w:ind w:firstLine="360"/>
        <w:jc w:val="both"/>
        <w:rPr>
          <w:rFonts w:ascii="Times New Roman" w:hAnsi="Times New Roman" w:cs="Times New Roman"/>
        </w:rPr>
      </w:pPr>
    </w:p>
    <w:p w14:paraId="2409F4E1" w14:textId="372DCE56" w:rsidR="001606C8" w:rsidRDefault="001606C8" w:rsidP="00BF5C7B">
      <w:pPr>
        <w:spacing w:line="360" w:lineRule="auto"/>
        <w:ind w:firstLine="360"/>
        <w:jc w:val="both"/>
        <w:rPr>
          <w:rFonts w:ascii="Times New Roman" w:hAnsi="Times New Roman" w:cs="Times New Roman"/>
        </w:rPr>
      </w:pPr>
    </w:p>
    <w:p w14:paraId="735195A0" w14:textId="781F29E7" w:rsidR="001606C8" w:rsidRDefault="001606C8" w:rsidP="00BF5C7B">
      <w:pPr>
        <w:spacing w:line="360" w:lineRule="auto"/>
        <w:ind w:firstLine="360"/>
        <w:jc w:val="both"/>
        <w:rPr>
          <w:rFonts w:ascii="Times New Roman" w:hAnsi="Times New Roman" w:cs="Times New Roman"/>
        </w:rPr>
      </w:pPr>
    </w:p>
    <w:p w14:paraId="5E977063" w14:textId="49E01A68" w:rsidR="001606C8" w:rsidRDefault="001606C8" w:rsidP="00BF5C7B">
      <w:pPr>
        <w:spacing w:line="360" w:lineRule="auto"/>
        <w:ind w:firstLine="360"/>
        <w:jc w:val="both"/>
        <w:rPr>
          <w:rFonts w:ascii="Times New Roman" w:hAnsi="Times New Roman" w:cs="Times New Roman"/>
        </w:rPr>
      </w:pPr>
    </w:p>
    <w:p w14:paraId="3561D1F6" w14:textId="77777777" w:rsidR="001606C8" w:rsidRDefault="001606C8" w:rsidP="00BF5C7B">
      <w:pPr>
        <w:spacing w:line="360" w:lineRule="auto"/>
        <w:ind w:firstLine="360"/>
        <w:jc w:val="both"/>
        <w:rPr>
          <w:rFonts w:ascii="Times New Roman" w:hAnsi="Times New Roman" w:cs="Times New Roman"/>
        </w:rPr>
      </w:pPr>
    </w:p>
    <w:p w14:paraId="2D6ECC32" w14:textId="5F65176D" w:rsidR="00ED5385" w:rsidRDefault="00ED5385" w:rsidP="00ED5385">
      <w:pPr>
        <w:pStyle w:val="Ttulo1"/>
        <w:numPr>
          <w:ilvl w:val="0"/>
          <w:numId w:val="15"/>
        </w:numPr>
        <w:rPr>
          <w:rFonts w:ascii="Times New Roman" w:hAnsi="Times New Roman" w:cs="Times New Roman"/>
        </w:rPr>
      </w:pPr>
      <w:bookmarkStart w:id="201" w:name="_Toc110772381"/>
      <w:r>
        <w:rPr>
          <w:rFonts w:ascii="Times New Roman" w:hAnsi="Times New Roman" w:cs="Times New Roman"/>
        </w:rPr>
        <w:t>Introducción</w:t>
      </w:r>
      <w:bookmarkEnd w:id="201"/>
    </w:p>
    <w:p w14:paraId="4440880A" w14:textId="7AAFC07F" w:rsidR="00ED5385" w:rsidRDefault="00ED5385" w:rsidP="00ED5385"/>
    <w:p w14:paraId="4378B24F" w14:textId="3EDC037A" w:rsidR="00ED5385" w:rsidRDefault="00ED5385" w:rsidP="00416F88">
      <w:pPr>
        <w:spacing w:line="360" w:lineRule="auto"/>
        <w:ind w:left="360" w:firstLine="348"/>
        <w:jc w:val="both"/>
        <w:rPr>
          <w:rFonts w:ascii="Times New Roman" w:hAnsi="Times New Roman" w:cs="Times New Roman"/>
        </w:rPr>
      </w:pPr>
      <w:r>
        <w:rPr>
          <w:rFonts w:ascii="Times New Roman" w:hAnsi="Times New Roman" w:cs="Times New Roman"/>
        </w:rPr>
        <w:t xml:space="preserve">El término </w:t>
      </w:r>
      <w:proofErr w:type="spellStart"/>
      <w:r>
        <w:rPr>
          <w:rFonts w:ascii="Times New Roman" w:hAnsi="Times New Roman" w:cs="Times New Roman"/>
        </w:rPr>
        <w:t>IoT</w:t>
      </w:r>
      <w:proofErr w:type="spellEnd"/>
      <w:r>
        <w:rPr>
          <w:rFonts w:ascii="Times New Roman" w:hAnsi="Times New Roman" w:cs="Times New Roman"/>
        </w:rPr>
        <w:t xml:space="preserve"> </w:t>
      </w:r>
      <w:proofErr w:type="spellStart"/>
      <w:r>
        <w:rPr>
          <w:rFonts w:ascii="Times New Roman" w:hAnsi="Times New Roman" w:cs="Times New Roman"/>
        </w:rPr>
        <w:t>ó</w:t>
      </w:r>
      <w:proofErr w:type="spellEnd"/>
      <w:r>
        <w:rPr>
          <w:rFonts w:ascii="Times New Roman" w:hAnsi="Times New Roman" w:cs="Times New Roman"/>
        </w:rPr>
        <w:t xml:space="preserve"> </w:t>
      </w:r>
      <w:r w:rsidRPr="00ED5385">
        <w:rPr>
          <w:rFonts w:ascii="Times New Roman" w:hAnsi="Times New Roman" w:cs="Times New Roman"/>
          <w:i/>
          <w:iCs/>
        </w:rPr>
        <w:t xml:space="preserve">Internet </w:t>
      </w:r>
      <w:proofErr w:type="spellStart"/>
      <w:r w:rsidRPr="00ED5385">
        <w:rPr>
          <w:rFonts w:ascii="Times New Roman" w:hAnsi="Times New Roman" w:cs="Times New Roman"/>
          <w:i/>
          <w:iCs/>
        </w:rPr>
        <w:t>of</w:t>
      </w:r>
      <w:proofErr w:type="spellEnd"/>
      <w:r w:rsidRPr="00ED5385">
        <w:rPr>
          <w:rFonts w:ascii="Times New Roman" w:hAnsi="Times New Roman" w:cs="Times New Roman"/>
          <w:i/>
          <w:iCs/>
        </w:rPr>
        <w:t xml:space="preserve"> </w:t>
      </w:r>
      <w:proofErr w:type="spellStart"/>
      <w:r w:rsidRPr="00ED5385">
        <w:rPr>
          <w:rFonts w:ascii="Times New Roman" w:hAnsi="Times New Roman" w:cs="Times New Roman"/>
          <w:i/>
          <w:iCs/>
        </w:rPr>
        <w:t>Things</w:t>
      </w:r>
      <w:proofErr w:type="spellEnd"/>
      <w:r>
        <w:rPr>
          <w:rFonts w:ascii="Times New Roman" w:hAnsi="Times New Roman" w:cs="Times New Roman"/>
          <w:i/>
          <w:iCs/>
        </w:rPr>
        <w:t xml:space="preserve"> </w:t>
      </w:r>
      <w:r>
        <w:rPr>
          <w:rFonts w:ascii="Times New Roman" w:hAnsi="Times New Roman" w:cs="Times New Roman"/>
        </w:rPr>
        <w:t xml:space="preserve">se acuñó en 1999, cuando Kevin Ashton, trabajador por aquel de entonces de la multinacional Procter &amp; Gamble, </w:t>
      </w:r>
      <w:ins w:id="202" w:author="CARMEN TORRANO GIMENEZ" w:date="2022-08-07T08:12:00Z">
        <w:r w:rsidR="00DA47D1">
          <w:rPr>
            <w:rFonts w:ascii="Times New Roman" w:hAnsi="Times New Roman" w:cs="Times New Roman"/>
          </w:rPr>
          <w:t xml:space="preserve">quien </w:t>
        </w:r>
      </w:ins>
      <w:r w:rsidR="00915164">
        <w:rPr>
          <w:rFonts w:ascii="Times New Roman" w:hAnsi="Times New Roman" w:cs="Times New Roman"/>
        </w:rPr>
        <w:t>ideó un sistema de etiquetas RFID por el cual los productos podrían ser localizados a lo largo del proceso de fabricación, venta y distribución</w:t>
      </w:r>
      <w:del w:id="203" w:author="CARMEN TORRANO GIMENEZ" w:date="2022-08-07T08:12:00Z">
        <w:r w:rsidR="00915164" w:rsidDel="00DA47D1">
          <w:rPr>
            <w:rFonts w:ascii="Times New Roman" w:hAnsi="Times New Roman" w:cs="Times New Roman"/>
          </w:rPr>
          <w:delText>.</w:delText>
        </w:r>
      </w:del>
      <w:r w:rsidR="00915164">
        <w:rPr>
          <w:rFonts w:ascii="Times New Roman" w:hAnsi="Times New Roman" w:cs="Times New Roman"/>
        </w:rPr>
        <w:t>[1]</w:t>
      </w:r>
      <w:ins w:id="204" w:author="CARMEN TORRANO GIMENEZ" w:date="2022-08-07T08:12:00Z">
        <w:r w:rsidR="00DA47D1">
          <w:rPr>
            <w:rFonts w:ascii="Times New Roman" w:hAnsi="Times New Roman" w:cs="Times New Roman"/>
          </w:rPr>
          <w:t>.</w:t>
        </w:r>
      </w:ins>
    </w:p>
    <w:p w14:paraId="0F7F4290" w14:textId="1EF36102" w:rsidR="00915164" w:rsidRDefault="005C2FE5" w:rsidP="00416F88">
      <w:pPr>
        <w:spacing w:line="360" w:lineRule="auto"/>
        <w:ind w:left="360" w:firstLine="348"/>
        <w:jc w:val="both"/>
        <w:rPr>
          <w:rFonts w:ascii="Times New Roman" w:hAnsi="Times New Roman" w:cs="Times New Roman"/>
        </w:rPr>
      </w:pPr>
      <w:r>
        <w:rPr>
          <w:rFonts w:ascii="Times New Roman" w:hAnsi="Times New Roman" w:cs="Times New Roman"/>
        </w:rPr>
        <w:t xml:space="preserve">Este término se utiliza para referirse a una red de dispositivos interconectados, que poseen un identificador único </w:t>
      </w:r>
      <w:proofErr w:type="spellStart"/>
      <w:r>
        <w:rPr>
          <w:rFonts w:ascii="Times New Roman" w:hAnsi="Times New Roman" w:cs="Times New Roman"/>
        </w:rPr>
        <w:t>ó</w:t>
      </w:r>
      <w:proofErr w:type="spellEnd"/>
      <w:r>
        <w:rPr>
          <w:rFonts w:ascii="Times New Roman" w:hAnsi="Times New Roman" w:cs="Times New Roman"/>
        </w:rPr>
        <w:t xml:space="preserve"> UID, y que pueden interactuar entre ellos sin necesitar de interacción humana, como pueden ser </w:t>
      </w:r>
      <w:r w:rsidR="00E23E92">
        <w:rPr>
          <w:rFonts w:ascii="Times New Roman" w:hAnsi="Times New Roman" w:cs="Times New Roman"/>
        </w:rPr>
        <w:t>chips localizadores, relojes inteligentes, sensores de temperatura</w:t>
      </w:r>
      <w:r w:rsidR="00FC790F">
        <w:rPr>
          <w:rFonts w:ascii="Times New Roman" w:hAnsi="Times New Roman" w:cs="Times New Roman"/>
        </w:rPr>
        <w:t xml:space="preserve">, </w:t>
      </w:r>
      <w:proofErr w:type="spellStart"/>
      <w:r w:rsidR="00FC790F">
        <w:rPr>
          <w:rFonts w:ascii="Times New Roman" w:hAnsi="Times New Roman" w:cs="Times New Roman"/>
        </w:rPr>
        <w:t>etc</w:t>
      </w:r>
      <w:proofErr w:type="spellEnd"/>
      <w:r w:rsidR="00E23E92">
        <w:rPr>
          <w:rFonts w:ascii="Times New Roman" w:hAnsi="Times New Roman" w:cs="Times New Roman"/>
        </w:rPr>
        <w:t>… [2]</w:t>
      </w:r>
    </w:p>
    <w:p w14:paraId="151CCEF5" w14:textId="2010D8DC" w:rsidR="00E23E92" w:rsidRDefault="00E23E92" w:rsidP="00416F88">
      <w:pPr>
        <w:spacing w:line="360" w:lineRule="auto"/>
        <w:jc w:val="both"/>
        <w:rPr>
          <w:rFonts w:ascii="Times New Roman" w:hAnsi="Times New Roman" w:cs="Times New Roman"/>
        </w:rPr>
      </w:pPr>
      <w:r>
        <w:rPr>
          <w:rFonts w:ascii="Times New Roman" w:hAnsi="Times New Roman" w:cs="Times New Roman"/>
        </w:rPr>
        <w:tab/>
      </w:r>
      <w:r w:rsidR="00FC790F">
        <w:rPr>
          <w:rFonts w:ascii="Times New Roman" w:hAnsi="Times New Roman" w:cs="Times New Roman"/>
        </w:rPr>
        <w:t xml:space="preserve">Según </w:t>
      </w:r>
      <w:proofErr w:type="spellStart"/>
      <w:r w:rsidR="00FC790F">
        <w:rPr>
          <w:rFonts w:ascii="Times New Roman" w:hAnsi="Times New Roman" w:cs="Times New Roman"/>
        </w:rPr>
        <w:t>IoT</w:t>
      </w:r>
      <w:proofErr w:type="spellEnd"/>
      <w:r w:rsidR="00FC790F">
        <w:rPr>
          <w:rFonts w:ascii="Times New Roman" w:hAnsi="Times New Roman" w:cs="Times New Roman"/>
        </w:rPr>
        <w:t xml:space="preserve"> </w:t>
      </w:r>
      <w:proofErr w:type="spellStart"/>
      <w:r w:rsidR="00FC790F">
        <w:rPr>
          <w:rFonts w:ascii="Times New Roman" w:hAnsi="Times New Roman" w:cs="Times New Roman"/>
        </w:rPr>
        <w:t>Analytics</w:t>
      </w:r>
      <w:proofErr w:type="spellEnd"/>
      <w:r w:rsidR="00FC790F">
        <w:rPr>
          <w:rFonts w:ascii="Times New Roman" w:hAnsi="Times New Roman" w:cs="Times New Roman"/>
        </w:rPr>
        <w:t xml:space="preserve">, </w:t>
      </w:r>
      <w:proofErr w:type="gramStart"/>
      <w:r w:rsidR="00FC790F">
        <w:rPr>
          <w:rFonts w:ascii="Times New Roman" w:hAnsi="Times New Roman" w:cs="Times New Roman"/>
        </w:rPr>
        <w:t>a</w:t>
      </w:r>
      <w:r>
        <w:rPr>
          <w:rFonts w:ascii="Times New Roman" w:hAnsi="Times New Roman" w:cs="Times New Roman"/>
        </w:rPr>
        <w:t xml:space="preserve"> día de hoy</w:t>
      </w:r>
      <w:proofErr w:type="gramEnd"/>
      <w:r>
        <w:rPr>
          <w:rFonts w:ascii="Times New Roman" w:hAnsi="Times New Roman" w:cs="Times New Roman"/>
        </w:rPr>
        <w:t xml:space="preserve"> existen alrededor de 14.000.000.000 dispositivos </w:t>
      </w:r>
      <w:proofErr w:type="spellStart"/>
      <w:r>
        <w:rPr>
          <w:rFonts w:ascii="Times New Roman" w:hAnsi="Times New Roman" w:cs="Times New Roman"/>
        </w:rPr>
        <w:t>IoT</w:t>
      </w:r>
      <w:proofErr w:type="spellEnd"/>
      <w:r>
        <w:rPr>
          <w:rFonts w:ascii="Times New Roman" w:hAnsi="Times New Roman" w:cs="Times New Roman"/>
        </w:rPr>
        <w:t>, y se espera que para 2025 esta cifra haya crecido hasta los 27 billones (americanos) de dispositivos conectados (Figura 1)</w:t>
      </w:r>
      <w:ins w:id="205" w:author="CARMEN TORRANO GIMENEZ" w:date="2022-08-07T08:13:00Z">
        <w:r w:rsidR="00DA47D1">
          <w:rPr>
            <w:rFonts w:ascii="Times New Roman" w:hAnsi="Times New Roman" w:cs="Times New Roman"/>
          </w:rPr>
          <w:t>.</w:t>
        </w:r>
      </w:ins>
    </w:p>
    <w:p w14:paraId="10EBD980" w14:textId="77777777" w:rsidR="00E23E92" w:rsidRDefault="00E23E92" w:rsidP="00E23E92">
      <w:pPr>
        <w:jc w:val="both"/>
        <w:rPr>
          <w:rFonts w:ascii="Times New Roman" w:hAnsi="Times New Roman" w:cs="Times New Roman"/>
        </w:rPr>
      </w:pPr>
    </w:p>
    <w:p w14:paraId="48F74C95" w14:textId="77777777" w:rsidR="00E23E92" w:rsidRDefault="00E23E92" w:rsidP="00E23E92">
      <w:pPr>
        <w:keepNext/>
        <w:jc w:val="both"/>
      </w:pPr>
      <w:r>
        <w:rPr>
          <w:noProof/>
        </w:rPr>
        <w:drawing>
          <wp:inline distT="0" distB="0" distL="0" distR="0" wp14:anchorId="7D0E3EDC" wp14:editId="53ADEDEC">
            <wp:extent cx="5400040" cy="2835275"/>
            <wp:effectExtent l="0" t="0" r="0" b="3175"/>
            <wp:docPr id="12" name="Imagen 12"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Gráfic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835275"/>
                    </a:xfrm>
                    <a:prstGeom prst="rect">
                      <a:avLst/>
                    </a:prstGeom>
                    <a:noFill/>
                    <a:ln>
                      <a:noFill/>
                    </a:ln>
                  </pic:spPr>
                </pic:pic>
              </a:graphicData>
            </a:graphic>
          </wp:inline>
        </w:drawing>
      </w:r>
    </w:p>
    <w:p w14:paraId="19AE40E2" w14:textId="7C44191F" w:rsidR="00E23E92" w:rsidRDefault="00E23E92" w:rsidP="00E23E92">
      <w:pPr>
        <w:pStyle w:val="Descripcin"/>
        <w:jc w:val="both"/>
      </w:pPr>
      <w:r>
        <w:t xml:space="preserve">Figura </w:t>
      </w:r>
      <w:fldSimple w:instr=" SEQ Figura \* ARABIC ">
        <w:r w:rsidR="007272A1">
          <w:rPr>
            <w:noProof/>
          </w:rPr>
          <w:t>1</w:t>
        </w:r>
      </w:fldSimple>
      <w:r>
        <w:t xml:space="preserve">. Previsión de dispositivos </w:t>
      </w:r>
      <w:proofErr w:type="spellStart"/>
      <w:r>
        <w:t>IoT</w:t>
      </w:r>
      <w:proofErr w:type="spellEnd"/>
      <w:r>
        <w:t xml:space="preserve"> en el mercado entre 2015-2025</w:t>
      </w:r>
    </w:p>
    <w:p w14:paraId="1914A677" w14:textId="77777777" w:rsidR="001606C8" w:rsidRDefault="005F1D48" w:rsidP="00416F88">
      <w:pPr>
        <w:spacing w:line="360" w:lineRule="auto"/>
        <w:jc w:val="both"/>
        <w:rPr>
          <w:rFonts w:ascii="Times New Roman" w:hAnsi="Times New Roman" w:cs="Times New Roman"/>
        </w:rPr>
      </w:pPr>
      <w:r>
        <w:rPr>
          <w:rFonts w:ascii="Times New Roman" w:hAnsi="Times New Roman" w:cs="Times New Roman"/>
        </w:rPr>
        <w:tab/>
      </w:r>
    </w:p>
    <w:p w14:paraId="024582B6" w14:textId="121A6155" w:rsidR="005F1D48" w:rsidRDefault="005F1D48" w:rsidP="001606C8">
      <w:pPr>
        <w:spacing w:line="360" w:lineRule="auto"/>
        <w:ind w:firstLine="708"/>
        <w:jc w:val="both"/>
        <w:rPr>
          <w:rFonts w:ascii="Times New Roman" w:hAnsi="Times New Roman" w:cs="Times New Roman"/>
        </w:rPr>
      </w:pPr>
      <w:r>
        <w:rPr>
          <w:rFonts w:ascii="Times New Roman" w:hAnsi="Times New Roman" w:cs="Times New Roman"/>
        </w:rPr>
        <w:t xml:space="preserve">Este volumen de dispositivos interconectados, sumado a que cada </w:t>
      </w:r>
      <w:r w:rsidR="00540FF3">
        <w:rPr>
          <w:rFonts w:ascii="Times New Roman" w:hAnsi="Times New Roman" w:cs="Times New Roman"/>
        </w:rPr>
        <w:t>vez</w:t>
      </w:r>
      <w:r>
        <w:rPr>
          <w:rFonts w:ascii="Times New Roman" w:hAnsi="Times New Roman" w:cs="Times New Roman"/>
        </w:rPr>
        <w:t xml:space="preserve"> más objetos que utilizamos diariamente han pasado a ser dispositivos </w:t>
      </w:r>
      <w:proofErr w:type="spellStart"/>
      <w:r>
        <w:rPr>
          <w:rFonts w:ascii="Times New Roman" w:hAnsi="Times New Roman" w:cs="Times New Roman"/>
        </w:rPr>
        <w:t>IoT</w:t>
      </w:r>
      <w:proofErr w:type="spellEnd"/>
      <w:r w:rsidR="00540FF3">
        <w:rPr>
          <w:rFonts w:ascii="Times New Roman" w:hAnsi="Times New Roman" w:cs="Times New Roman"/>
        </w:rPr>
        <w:t xml:space="preserve"> (relojes, neveras, cafeteras, </w:t>
      </w:r>
      <w:proofErr w:type="spellStart"/>
      <w:r w:rsidR="00540FF3">
        <w:rPr>
          <w:rFonts w:ascii="Times New Roman" w:hAnsi="Times New Roman" w:cs="Times New Roman"/>
        </w:rPr>
        <w:t>etc</w:t>
      </w:r>
      <w:proofErr w:type="spellEnd"/>
      <w:r w:rsidR="00540FF3">
        <w:rPr>
          <w:rFonts w:ascii="Times New Roman" w:hAnsi="Times New Roman" w:cs="Times New Roman"/>
        </w:rPr>
        <w:t xml:space="preserve">…) </w:t>
      </w:r>
      <w:r>
        <w:rPr>
          <w:rFonts w:ascii="Times New Roman" w:hAnsi="Times New Roman" w:cs="Times New Roman"/>
        </w:rPr>
        <w:t>, hace que las brechas de seguridad que puedan existir en estos</w:t>
      </w:r>
      <w:r w:rsidR="003D475E">
        <w:rPr>
          <w:rFonts w:ascii="Times New Roman" w:hAnsi="Times New Roman" w:cs="Times New Roman"/>
        </w:rPr>
        <w:t xml:space="preserve"> </w:t>
      </w:r>
      <w:r>
        <w:rPr>
          <w:rFonts w:ascii="Times New Roman" w:hAnsi="Times New Roman" w:cs="Times New Roman"/>
        </w:rPr>
        <w:t xml:space="preserve">puedan acarrear consecuencias más graves, que van de fugas de información, secuestros de vehículos a directamente convertir nuestro </w:t>
      </w:r>
      <w:r>
        <w:rPr>
          <w:rFonts w:ascii="Times New Roman" w:hAnsi="Times New Roman" w:cs="Times New Roman"/>
        </w:rPr>
        <w:lastRenderedPageBreak/>
        <w:t>sistema doméstico de seguridad en una cámara que emite 24 horas al día en abierto para cualquier atacante que decida interceptarla.</w:t>
      </w:r>
    </w:p>
    <w:p w14:paraId="518A37FD" w14:textId="727E594A" w:rsidR="005F1D48" w:rsidRDefault="005F1D48" w:rsidP="00416F88">
      <w:pPr>
        <w:spacing w:line="360" w:lineRule="auto"/>
        <w:jc w:val="both"/>
        <w:rPr>
          <w:rFonts w:ascii="Times New Roman" w:hAnsi="Times New Roman" w:cs="Times New Roman"/>
        </w:rPr>
      </w:pPr>
      <w:r>
        <w:rPr>
          <w:rFonts w:ascii="Times New Roman" w:hAnsi="Times New Roman" w:cs="Times New Roman"/>
        </w:rPr>
        <w:tab/>
        <w:t xml:space="preserve">En el siguiente capítulo </w:t>
      </w:r>
      <w:r w:rsidR="00540FF3">
        <w:rPr>
          <w:rFonts w:ascii="Times New Roman" w:hAnsi="Times New Roman" w:cs="Times New Roman"/>
        </w:rPr>
        <w:t>se tratarán</w:t>
      </w:r>
      <w:r>
        <w:rPr>
          <w:rFonts w:ascii="Times New Roman" w:hAnsi="Times New Roman" w:cs="Times New Roman"/>
        </w:rPr>
        <w:t xml:space="preserve"> algunos de estos sucesos y sus repercusiones, demostrando que estos problemas no solo se dan en dispositivos de fabricación doméstica o de pequeñas marcas, sino incluso en aquellos fabricados por empresas </w:t>
      </w:r>
      <w:r w:rsidR="003D475E">
        <w:rPr>
          <w:rFonts w:ascii="Times New Roman" w:hAnsi="Times New Roman" w:cs="Times New Roman"/>
        </w:rPr>
        <w:t>más conocidas</w:t>
      </w:r>
      <w:r>
        <w:rPr>
          <w:rFonts w:ascii="Times New Roman" w:hAnsi="Times New Roman" w:cs="Times New Roman"/>
        </w:rPr>
        <w:t xml:space="preserve"> y</w:t>
      </w:r>
      <w:r w:rsidR="003D475E">
        <w:rPr>
          <w:rFonts w:ascii="Times New Roman" w:hAnsi="Times New Roman" w:cs="Times New Roman"/>
        </w:rPr>
        <w:t xml:space="preserve"> que</w:t>
      </w:r>
      <w:r>
        <w:rPr>
          <w:rFonts w:ascii="Times New Roman" w:hAnsi="Times New Roman" w:cs="Times New Roman"/>
        </w:rPr>
        <w:t xml:space="preserve"> consumimos de forma inconsciente al relacionar mentalmente su imagen con productos de calidad y seguros, a pesar de que en muchos casos se ha demostrado no ser así</w:t>
      </w:r>
      <w:r w:rsidR="003D475E">
        <w:rPr>
          <w:rFonts w:ascii="Times New Roman" w:hAnsi="Times New Roman" w:cs="Times New Roman"/>
        </w:rPr>
        <w:t xml:space="preserve">, como se </w:t>
      </w:r>
      <w:r w:rsidR="00384A79">
        <w:rPr>
          <w:rFonts w:ascii="Times New Roman" w:hAnsi="Times New Roman" w:cs="Times New Roman"/>
        </w:rPr>
        <w:t>expondrá en futuros capítulos.</w:t>
      </w:r>
    </w:p>
    <w:p w14:paraId="2F40E990" w14:textId="6CC76969" w:rsidR="005F1D48" w:rsidRDefault="005F1D48" w:rsidP="00416F88">
      <w:pPr>
        <w:spacing w:line="360" w:lineRule="auto"/>
        <w:jc w:val="both"/>
        <w:rPr>
          <w:rFonts w:ascii="Times New Roman" w:hAnsi="Times New Roman" w:cs="Times New Roman"/>
        </w:rPr>
      </w:pPr>
      <w:r>
        <w:rPr>
          <w:rFonts w:ascii="Times New Roman" w:hAnsi="Times New Roman" w:cs="Times New Roman"/>
        </w:rPr>
        <w:tab/>
        <w:t xml:space="preserve">Como </w:t>
      </w:r>
      <w:r w:rsidR="000200EA">
        <w:rPr>
          <w:rFonts w:ascii="Times New Roman" w:hAnsi="Times New Roman" w:cs="Times New Roman"/>
        </w:rPr>
        <w:t>es lógico, la irrupción de estos aparatos en el mercado, así como su explosiva expansión, han venido acompañadas de nuevas formas de realizar ciberataques, dando lugar a problemas de seguridad que no existían antes, y unas cifras de dispositivos de uso diario que son vulnerables a ataques básicos que no hace más que escalar.</w:t>
      </w:r>
    </w:p>
    <w:p w14:paraId="3923C314" w14:textId="13C0A8D5" w:rsidR="00416F88" w:rsidRDefault="00416F88" w:rsidP="00416F88">
      <w:pPr>
        <w:spacing w:line="360" w:lineRule="auto"/>
        <w:jc w:val="both"/>
        <w:rPr>
          <w:rFonts w:ascii="Times New Roman" w:hAnsi="Times New Roman" w:cs="Times New Roman"/>
        </w:rPr>
      </w:pPr>
      <w:r>
        <w:rPr>
          <w:rFonts w:ascii="Times New Roman" w:hAnsi="Times New Roman" w:cs="Times New Roman"/>
        </w:rPr>
        <w:tab/>
        <w:t>La fundación OWASP ha creado y difundido un Top 10</w:t>
      </w:r>
      <w:r w:rsidR="00384A79">
        <w:rPr>
          <w:rFonts w:ascii="Times New Roman" w:hAnsi="Times New Roman" w:cs="Times New Roman"/>
        </w:rPr>
        <w:t xml:space="preserve"> [3]</w:t>
      </w:r>
      <w:r>
        <w:rPr>
          <w:rFonts w:ascii="Times New Roman" w:hAnsi="Times New Roman" w:cs="Times New Roman"/>
        </w:rPr>
        <w:t xml:space="preserve"> de las mayores amenazas y vulnerabilidades más comunes en dispositivos </w:t>
      </w:r>
      <w:proofErr w:type="spellStart"/>
      <w:r>
        <w:rPr>
          <w:rFonts w:ascii="Times New Roman" w:hAnsi="Times New Roman" w:cs="Times New Roman"/>
        </w:rPr>
        <w:t>IoT</w:t>
      </w:r>
      <w:proofErr w:type="spellEnd"/>
      <w:r w:rsidR="002E00CE">
        <w:rPr>
          <w:rFonts w:ascii="Times New Roman" w:hAnsi="Times New Roman" w:cs="Times New Roman"/>
        </w:rPr>
        <w:t xml:space="preserve"> (figura 2)</w:t>
      </w:r>
      <w:r>
        <w:rPr>
          <w:rFonts w:ascii="Times New Roman" w:hAnsi="Times New Roman" w:cs="Times New Roman"/>
        </w:rPr>
        <w:t>, que contempla los siguientes problemas:</w:t>
      </w:r>
    </w:p>
    <w:p w14:paraId="5B61D005" w14:textId="259DEE9F" w:rsidR="00416F88" w:rsidRDefault="00416F88" w:rsidP="00416F88">
      <w:pPr>
        <w:pStyle w:val="Prrafodelista"/>
        <w:numPr>
          <w:ilvl w:val="0"/>
          <w:numId w:val="19"/>
        </w:numPr>
        <w:spacing w:line="360" w:lineRule="auto"/>
        <w:jc w:val="both"/>
        <w:rPr>
          <w:rFonts w:ascii="Times New Roman" w:hAnsi="Times New Roman" w:cs="Times New Roman"/>
        </w:rPr>
      </w:pPr>
      <w:r>
        <w:rPr>
          <w:rFonts w:ascii="Times New Roman" w:hAnsi="Times New Roman" w:cs="Times New Roman"/>
        </w:rPr>
        <w:t>Contraseñas</w:t>
      </w:r>
      <w:r w:rsidR="002E00CE">
        <w:rPr>
          <w:rFonts w:ascii="Times New Roman" w:hAnsi="Times New Roman" w:cs="Times New Roman"/>
        </w:rPr>
        <w:t xml:space="preserve"> débiles ante ataques de fuerza bruta, o en muchos casos, directamente </w:t>
      </w:r>
      <w:proofErr w:type="spellStart"/>
      <w:r w:rsidR="002E00CE">
        <w:rPr>
          <w:rFonts w:ascii="Times New Roman" w:hAnsi="Times New Roman" w:cs="Times New Roman"/>
          <w:i/>
          <w:iCs/>
        </w:rPr>
        <w:t>hardcodeadas</w:t>
      </w:r>
      <w:proofErr w:type="spellEnd"/>
      <w:r w:rsidR="002E00CE">
        <w:rPr>
          <w:rFonts w:ascii="Times New Roman" w:hAnsi="Times New Roman" w:cs="Times New Roman"/>
        </w:rPr>
        <w:t xml:space="preserve"> en el código del dispositivo. En muchos casos estas contraseñas directamente no son modificables por el usuario o no se le insiste en la importancia de cambiarlas.</w:t>
      </w:r>
    </w:p>
    <w:p w14:paraId="604D3383" w14:textId="089EB751" w:rsidR="002E00CE" w:rsidRDefault="009937DA" w:rsidP="00416F88">
      <w:pPr>
        <w:pStyle w:val="Prrafodelista"/>
        <w:numPr>
          <w:ilvl w:val="0"/>
          <w:numId w:val="19"/>
        </w:numPr>
        <w:spacing w:line="360" w:lineRule="auto"/>
        <w:jc w:val="both"/>
        <w:rPr>
          <w:rFonts w:ascii="Times New Roman" w:hAnsi="Times New Roman" w:cs="Times New Roman"/>
        </w:rPr>
      </w:pPr>
      <w:r>
        <w:rPr>
          <w:rFonts w:ascii="Times New Roman" w:hAnsi="Times New Roman" w:cs="Times New Roman"/>
        </w:rPr>
        <w:t xml:space="preserve">Los servicios en internet de estos dispositivos muchas veces no se </w:t>
      </w:r>
      <w:proofErr w:type="spellStart"/>
      <w:r>
        <w:rPr>
          <w:rFonts w:ascii="Times New Roman" w:hAnsi="Times New Roman" w:cs="Times New Roman"/>
        </w:rPr>
        <w:t>securizan</w:t>
      </w:r>
      <w:proofErr w:type="spellEnd"/>
      <w:r>
        <w:rPr>
          <w:rFonts w:ascii="Times New Roman" w:hAnsi="Times New Roman" w:cs="Times New Roman"/>
        </w:rPr>
        <w:t xml:space="preserve">, haciendo que el atacante pueda acceder al dispositivo de forma remota e interactuar con él a través de su </w:t>
      </w:r>
      <w:proofErr w:type="spellStart"/>
      <w:r>
        <w:rPr>
          <w:rFonts w:ascii="Times New Roman" w:hAnsi="Times New Roman" w:cs="Times New Roman"/>
        </w:rPr>
        <w:t>endpoint</w:t>
      </w:r>
      <w:proofErr w:type="spellEnd"/>
      <w:r>
        <w:rPr>
          <w:rFonts w:ascii="Times New Roman" w:hAnsi="Times New Roman" w:cs="Times New Roman"/>
        </w:rPr>
        <w:t>.</w:t>
      </w:r>
    </w:p>
    <w:p w14:paraId="4BEB4C35" w14:textId="4EE2941A" w:rsidR="009937DA" w:rsidRDefault="009937DA" w:rsidP="00416F88">
      <w:pPr>
        <w:pStyle w:val="Prrafodelista"/>
        <w:numPr>
          <w:ilvl w:val="0"/>
          <w:numId w:val="19"/>
        </w:numPr>
        <w:spacing w:line="360" w:lineRule="auto"/>
        <w:jc w:val="both"/>
        <w:rPr>
          <w:rFonts w:ascii="Times New Roman" w:hAnsi="Times New Roman" w:cs="Times New Roman"/>
        </w:rPr>
      </w:pPr>
      <w:r>
        <w:rPr>
          <w:rFonts w:ascii="Times New Roman" w:hAnsi="Times New Roman" w:cs="Times New Roman"/>
        </w:rPr>
        <w:t xml:space="preserve">En muchos casos, las propias interfaces gráficas que deberían ser sencillas y cómodas para el usuario final son tan básicas que no realizan correctamente las tareas de autenticación o </w:t>
      </w:r>
      <w:r w:rsidR="002506EB">
        <w:rPr>
          <w:rFonts w:ascii="Times New Roman" w:hAnsi="Times New Roman" w:cs="Times New Roman"/>
        </w:rPr>
        <w:t>no filtran las entradas o salidas de información.</w:t>
      </w:r>
    </w:p>
    <w:p w14:paraId="7DEFD57F" w14:textId="6002FA22" w:rsidR="009937DA" w:rsidRDefault="00094F0E" w:rsidP="00416F88">
      <w:pPr>
        <w:pStyle w:val="Prrafodelista"/>
        <w:numPr>
          <w:ilvl w:val="0"/>
          <w:numId w:val="19"/>
        </w:numPr>
        <w:spacing w:line="360" w:lineRule="auto"/>
        <w:jc w:val="both"/>
        <w:rPr>
          <w:rFonts w:ascii="Times New Roman" w:hAnsi="Times New Roman" w:cs="Times New Roman"/>
        </w:rPr>
      </w:pPr>
      <w:r>
        <w:rPr>
          <w:rFonts w:ascii="Times New Roman" w:hAnsi="Times New Roman" w:cs="Times New Roman"/>
        </w:rPr>
        <w:t>Muchos de estos dispositivos</w:t>
      </w:r>
      <w:r w:rsidR="009937DA">
        <w:rPr>
          <w:rFonts w:ascii="Times New Roman" w:hAnsi="Times New Roman" w:cs="Times New Roman"/>
        </w:rPr>
        <w:t xml:space="preserve"> no </w:t>
      </w:r>
      <w:r>
        <w:rPr>
          <w:rFonts w:ascii="Times New Roman" w:hAnsi="Times New Roman" w:cs="Times New Roman"/>
        </w:rPr>
        <w:t>incluyen</w:t>
      </w:r>
      <w:r w:rsidR="009937DA">
        <w:rPr>
          <w:rFonts w:ascii="Times New Roman" w:hAnsi="Times New Roman" w:cs="Times New Roman"/>
        </w:rPr>
        <w:t xml:space="preserve"> mecanismos de validación de firmware, </w:t>
      </w:r>
      <w:r>
        <w:rPr>
          <w:rFonts w:ascii="Times New Roman" w:hAnsi="Times New Roman" w:cs="Times New Roman"/>
        </w:rPr>
        <w:t>lo que permite que un atacante pueda instalar versiones no firmadas que comprometan el sistema operativo y el dispositivo en sí.</w:t>
      </w:r>
    </w:p>
    <w:p w14:paraId="1A023CF9" w14:textId="6D42D7E5" w:rsidR="009937DA" w:rsidRDefault="009937DA" w:rsidP="00416F88">
      <w:pPr>
        <w:pStyle w:val="Prrafodelista"/>
        <w:numPr>
          <w:ilvl w:val="0"/>
          <w:numId w:val="19"/>
        </w:numPr>
        <w:spacing w:line="360" w:lineRule="auto"/>
        <w:jc w:val="both"/>
        <w:rPr>
          <w:rFonts w:ascii="Times New Roman" w:hAnsi="Times New Roman" w:cs="Times New Roman"/>
        </w:rPr>
      </w:pPr>
      <w:r>
        <w:rPr>
          <w:rFonts w:ascii="Times New Roman" w:hAnsi="Times New Roman" w:cs="Times New Roman"/>
        </w:rPr>
        <w:t>Estos dispositivos en muchos casos son difíciles de actualizar y mantener, haciendo que</w:t>
      </w:r>
      <w:r w:rsidR="00094F0E">
        <w:rPr>
          <w:rFonts w:ascii="Times New Roman" w:hAnsi="Times New Roman" w:cs="Times New Roman"/>
        </w:rPr>
        <w:t>,</w:t>
      </w:r>
      <w:r>
        <w:rPr>
          <w:rFonts w:ascii="Times New Roman" w:hAnsi="Times New Roman" w:cs="Times New Roman"/>
        </w:rPr>
        <w:t xml:space="preserve"> en algunos casos, tras descubrir una vulnerabilidad a nivel de software o hardware, sea muy complicado poder parchear o mitigar estos problemas.</w:t>
      </w:r>
    </w:p>
    <w:p w14:paraId="7822AFC9" w14:textId="61061550" w:rsidR="009937DA" w:rsidRDefault="009937DA" w:rsidP="00416F88">
      <w:pPr>
        <w:pStyle w:val="Prrafodelista"/>
        <w:numPr>
          <w:ilvl w:val="0"/>
          <w:numId w:val="19"/>
        </w:numPr>
        <w:spacing w:line="360" w:lineRule="auto"/>
        <w:jc w:val="both"/>
        <w:rPr>
          <w:rFonts w:ascii="Times New Roman" w:hAnsi="Times New Roman" w:cs="Times New Roman"/>
        </w:rPr>
      </w:pPr>
      <w:r>
        <w:rPr>
          <w:rFonts w:ascii="Times New Roman" w:hAnsi="Times New Roman" w:cs="Times New Roman"/>
        </w:rPr>
        <w:t xml:space="preserve">La protección de datos privados es otro problema común en el mundo de los dispositivos </w:t>
      </w:r>
      <w:proofErr w:type="spellStart"/>
      <w:r>
        <w:rPr>
          <w:rFonts w:ascii="Times New Roman" w:hAnsi="Times New Roman" w:cs="Times New Roman"/>
        </w:rPr>
        <w:t>IoT</w:t>
      </w:r>
      <w:proofErr w:type="spellEnd"/>
      <w:r>
        <w:rPr>
          <w:rFonts w:ascii="Times New Roman" w:hAnsi="Times New Roman" w:cs="Times New Roman"/>
        </w:rPr>
        <w:t xml:space="preserve">, ya que muchos de estos manejan altas cantidades de información sensible, lo que sumado al resto de problemas que hemos visto, </w:t>
      </w:r>
      <w:r w:rsidR="00840101">
        <w:rPr>
          <w:rFonts w:ascii="Times New Roman" w:hAnsi="Times New Roman" w:cs="Times New Roman"/>
        </w:rPr>
        <w:t>puede causar fugas de información con nefastas consecuencias.</w:t>
      </w:r>
    </w:p>
    <w:p w14:paraId="416C86AA" w14:textId="402AEE1E" w:rsidR="00840101" w:rsidRDefault="00840101" w:rsidP="00416F88">
      <w:pPr>
        <w:pStyle w:val="Prrafodelista"/>
        <w:numPr>
          <w:ilvl w:val="0"/>
          <w:numId w:val="19"/>
        </w:numPr>
        <w:spacing w:line="360" w:lineRule="auto"/>
        <w:jc w:val="both"/>
        <w:rPr>
          <w:rFonts w:ascii="Times New Roman" w:hAnsi="Times New Roman" w:cs="Times New Roman"/>
        </w:rPr>
      </w:pPr>
      <w:r>
        <w:rPr>
          <w:rFonts w:ascii="Times New Roman" w:hAnsi="Times New Roman" w:cs="Times New Roman"/>
        </w:rPr>
        <w:lastRenderedPageBreak/>
        <w:t xml:space="preserve">La ausencia de mecanismos de </w:t>
      </w:r>
      <w:r w:rsidR="00094F0E">
        <w:rPr>
          <w:rFonts w:ascii="Times New Roman" w:hAnsi="Times New Roman" w:cs="Times New Roman"/>
        </w:rPr>
        <w:t>cifrado</w:t>
      </w:r>
      <w:r>
        <w:rPr>
          <w:rFonts w:ascii="Times New Roman" w:hAnsi="Times New Roman" w:cs="Times New Roman"/>
        </w:rPr>
        <w:t xml:space="preserve"> a la hora de transmitir la información hace que muchos dispositivos simplemente la envíen en </w:t>
      </w:r>
      <w:r w:rsidR="00094F0E">
        <w:rPr>
          <w:rFonts w:ascii="Times New Roman" w:hAnsi="Times New Roman" w:cs="Times New Roman"/>
        </w:rPr>
        <w:t>claro</w:t>
      </w:r>
      <w:r>
        <w:rPr>
          <w:rFonts w:ascii="Times New Roman" w:hAnsi="Times New Roman" w:cs="Times New Roman"/>
        </w:rPr>
        <w:t>, facilitando a un atacante interceptar estas transacciones y acceder fácilmente a datos privados.</w:t>
      </w:r>
    </w:p>
    <w:p w14:paraId="3591C126" w14:textId="1F16EA44" w:rsidR="00840101" w:rsidRDefault="00840101" w:rsidP="00416F88">
      <w:pPr>
        <w:pStyle w:val="Prrafodelista"/>
        <w:numPr>
          <w:ilvl w:val="0"/>
          <w:numId w:val="19"/>
        </w:numPr>
        <w:spacing w:line="360" w:lineRule="auto"/>
        <w:jc w:val="both"/>
        <w:rPr>
          <w:rFonts w:ascii="Times New Roman" w:hAnsi="Times New Roman" w:cs="Times New Roman"/>
        </w:rPr>
      </w:pPr>
      <w:r>
        <w:rPr>
          <w:rFonts w:ascii="Times New Roman" w:hAnsi="Times New Roman" w:cs="Times New Roman"/>
        </w:rPr>
        <w:t>Muchos dispositivos no permiten una modificación de su configuración por parte del usuario final, lo que significa que, si la configuración inicial del dispositivo se ve comprometida, el usuario no pueda hacer nada por modificarla ni mitigar el impacto de la vulnerabilidad.</w:t>
      </w:r>
    </w:p>
    <w:p w14:paraId="4BC06580" w14:textId="3E03766E" w:rsidR="00840101" w:rsidRDefault="009739A5" w:rsidP="00416F88">
      <w:pPr>
        <w:pStyle w:val="Prrafodelista"/>
        <w:numPr>
          <w:ilvl w:val="0"/>
          <w:numId w:val="19"/>
        </w:numPr>
        <w:spacing w:line="360" w:lineRule="auto"/>
        <w:jc w:val="both"/>
        <w:rPr>
          <w:rFonts w:ascii="Times New Roman" w:hAnsi="Times New Roman" w:cs="Times New Roman"/>
        </w:rPr>
      </w:pPr>
      <w:r>
        <w:rPr>
          <w:rFonts w:ascii="Times New Roman" w:hAnsi="Times New Roman" w:cs="Times New Roman"/>
        </w:rPr>
        <w:t xml:space="preserve">Dentro de un ecosistema </w:t>
      </w:r>
      <w:proofErr w:type="spellStart"/>
      <w:r>
        <w:rPr>
          <w:rFonts w:ascii="Times New Roman" w:hAnsi="Times New Roman" w:cs="Times New Roman"/>
        </w:rPr>
        <w:t>IoT</w:t>
      </w:r>
      <w:proofErr w:type="spellEnd"/>
      <w:r>
        <w:rPr>
          <w:rFonts w:ascii="Times New Roman" w:hAnsi="Times New Roman" w:cs="Times New Roman"/>
        </w:rPr>
        <w:t xml:space="preserve"> a veces es muy complicado poder </w:t>
      </w:r>
      <w:proofErr w:type="spellStart"/>
      <w:r>
        <w:rPr>
          <w:rFonts w:ascii="Times New Roman" w:hAnsi="Times New Roman" w:cs="Times New Roman"/>
        </w:rPr>
        <w:t>securizar</w:t>
      </w:r>
      <w:proofErr w:type="spellEnd"/>
      <w:r>
        <w:rPr>
          <w:rFonts w:ascii="Times New Roman" w:hAnsi="Times New Roman" w:cs="Times New Roman"/>
        </w:rPr>
        <w:t xml:space="preserve"> todos los dispositivos que lo conforman, haciendo que puedan darse vulnerabilidades que se extiendan desde los dispositivos más básicos a todos los demás que se encuentran interconectados dentro de una red </w:t>
      </w:r>
      <w:proofErr w:type="spellStart"/>
      <w:r>
        <w:rPr>
          <w:rFonts w:ascii="Times New Roman" w:hAnsi="Times New Roman" w:cs="Times New Roman"/>
        </w:rPr>
        <w:t>Wi</w:t>
      </w:r>
      <w:proofErr w:type="spellEnd"/>
      <w:r>
        <w:rPr>
          <w:rFonts w:ascii="Times New Roman" w:hAnsi="Times New Roman" w:cs="Times New Roman"/>
        </w:rPr>
        <w:t>-</w:t>
      </w:r>
      <w:proofErr w:type="gramStart"/>
      <w:r>
        <w:rPr>
          <w:rFonts w:ascii="Times New Roman" w:hAnsi="Times New Roman" w:cs="Times New Roman"/>
        </w:rPr>
        <w:t>Fi</w:t>
      </w:r>
      <w:proofErr w:type="gramEnd"/>
      <w:r>
        <w:rPr>
          <w:rFonts w:ascii="Times New Roman" w:hAnsi="Times New Roman" w:cs="Times New Roman"/>
        </w:rPr>
        <w:t xml:space="preserve"> por ejemplo.</w:t>
      </w:r>
    </w:p>
    <w:p w14:paraId="05AB2242" w14:textId="252E0065" w:rsidR="009739A5" w:rsidRDefault="009739A5" w:rsidP="00416F88">
      <w:pPr>
        <w:pStyle w:val="Prrafodelista"/>
        <w:numPr>
          <w:ilvl w:val="0"/>
          <w:numId w:val="19"/>
        </w:numPr>
        <w:spacing w:line="360" w:lineRule="auto"/>
        <w:jc w:val="both"/>
        <w:rPr>
          <w:rFonts w:ascii="Times New Roman" w:hAnsi="Times New Roman" w:cs="Times New Roman"/>
        </w:rPr>
      </w:pPr>
      <w:r>
        <w:rPr>
          <w:rFonts w:ascii="Times New Roman" w:hAnsi="Times New Roman" w:cs="Times New Roman"/>
        </w:rPr>
        <w:t>A nivel de hardware, en muchos casos estos dispositivos siguen incluyendo puertos para depuración accesibles con solo quitar un tornillo, y demás elementos que hacen que un atacante pueda adquirir un dispositivo, desmontarlo y analizarlo fácilmente en busca de vulnerabilidades que usar en futuros ataques.</w:t>
      </w:r>
    </w:p>
    <w:p w14:paraId="70D1DC75" w14:textId="77777777" w:rsidR="009739A5" w:rsidRPr="00416F88" w:rsidRDefault="009739A5" w:rsidP="009739A5">
      <w:pPr>
        <w:pStyle w:val="Prrafodelista"/>
        <w:spacing w:line="360" w:lineRule="auto"/>
        <w:jc w:val="both"/>
        <w:rPr>
          <w:rFonts w:ascii="Times New Roman" w:hAnsi="Times New Roman" w:cs="Times New Roman"/>
        </w:rPr>
      </w:pPr>
    </w:p>
    <w:p w14:paraId="61C40277" w14:textId="77777777" w:rsidR="002E00CE" w:rsidRDefault="00416F88" w:rsidP="002E00CE">
      <w:pPr>
        <w:keepNext/>
        <w:spacing w:line="360" w:lineRule="auto"/>
        <w:jc w:val="both"/>
      </w:pPr>
      <w:r>
        <w:rPr>
          <w:noProof/>
        </w:rPr>
        <w:drawing>
          <wp:inline distT="0" distB="0" distL="0" distR="0" wp14:anchorId="25CE3191" wp14:editId="7250CEFD">
            <wp:extent cx="5911561" cy="2583180"/>
            <wp:effectExtent l="0" t="0" r="0" b="7620"/>
            <wp:docPr id="13" name="Imagen 13"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 Escala de tiemp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14201" cy="2584334"/>
                    </a:xfrm>
                    <a:prstGeom prst="rect">
                      <a:avLst/>
                    </a:prstGeom>
                    <a:noFill/>
                    <a:ln>
                      <a:noFill/>
                    </a:ln>
                  </pic:spPr>
                </pic:pic>
              </a:graphicData>
            </a:graphic>
          </wp:inline>
        </w:drawing>
      </w:r>
    </w:p>
    <w:p w14:paraId="07A9F4CD" w14:textId="11595EAD" w:rsidR="00416F88" w:rsidRDefault="002E00CE" w:rsidP="002E00CE">
      <w:pPr>
        <w:pStyle w:val="Descripcin"/>
        <w:jc w:val="both"/>
        <w:rPr>
          <w:rFonts w:ascii="Times New Roman" w:hAnsi="Times New Roman" w:cs="Times New Roman"/>
        </w:rPr>
      </w:pPr>
      <w:r>
        <w:t xml:space="preserve">Figura </w:t>
      </w:r>
      <w:fldSimple w:instr=" SEQ Figura \* ARABIC ">
        <w:r w:rsidR="007272A1">
          <w:rPr>
            <w:noProof/>
          </w:rPr>
          <w:t>2</w:t>
        </w:r>
      </w:fldSimple>
      <w:r>
        <w:t xml:space="preserve">. Top 10 vulnerabilidades </w:t>
      </w:r>
      <w:proofErr w:type="spellStart"/>
      <w:r>
        <w:t>IoT</w:t>
      </w:r>
      <w:proofErr w:type="spellEnd"/>
      <w:r>
        <w:t xml:space="preserve"> según OWASP</w:t>
      </w:r>
    </w:p>
    <w:p w14:paraId="03828DB3" w14:textId="77777777" w:rsidR="00416F88" w:rsidRDefault="00416F88" w:rsidP="00416F88">
      <w:pPr>
        <w:spacing w:line="360" w:lineRule="auto"/>
        <w:jc w:val="both"/>
        <w:rPr>
          <w:rFonts w:ascii="Times New Roman" w:hAnsi="Times New Roman" w:cs="Times New Roman"/>
        </w:rPr>
      </w:pPr>
    </w:p>
    <w:p w14:paraId="72493E08" w14:textId="1C8158BA" w:rsidR="000200EA" w:rsidRDefault="000200EA" w:rsidP="00416F88">
      <w:pPr>
        <w:spacing w:line="360" w:lineRule="auto"/>
        <w:jc w:val="both"/>
        <w:rPr>
          <w:rFonts w:ascii="Times New Roman" w:hAnsi="Times New Roman" w:cs="Times New Roman"/>
        </w:rPr>
      </w:pPr>
      <w:r>
        <w:rPr>
          <w:rFonts w:ascii="Times New Roman" w:hAnsi="Times New Roman" w:cs="Times New Roman"/>
        </w:rPr>
        <w:tab/>
        <w:t xml:space="preserve">Los dispositivos </w:t>
      </w:r>
      <w:proofErr w:type="spellStart"/>
      <w:r>
        <w:rPr>
          <w:rFonts w:ascii="Times New Roman" w:hAnsi="Times New Roman" w:cs="Times New Roman"/>
        </w:rPr>
        <w:t>IoT</w:t>
      </w:r>
      <w:proofErr w:type="spellEnd"/>
      <w:r>
        <w:rPr>
          <w:rFonts w:ascii="Times New Roman" w:hAnsi="Times New Roman" w:cs="Times New Roman"/>
        </w:rPr>
        <w:t xml:space="preserve"> deben trabajar bajo la premisa de </w:t>
      </w:r>
      <w:r w:rsidR="0096256F">
        <w:rPr>
          <w:rFonts w:ascii="Times New Roman" w:hAnsi="Times New Roman" w:cs="Times New Roman"/>
        </w:rPr>
        <w:t>ser ligeros y no sacrificar a cambio su rendimiento, lo que crea un caldo de cultivo perfecto para que las empresas encargadas de diseñarlos, en muchos casos ignoren el aspecto de la seguridad o no lo tomen tan en cuenta como deberían, lo que ocasiona dispositivos que transmite</w:t>
      </w:r>
      <w:ins w:id="206" w:author="José Luis Caro Bozzino" w:date="2022-08-07T12:16:00Z">
        <w:r w:rsidR="007B14E1">
          <w:rPr>
            <w:rFonts w:ascii="Times New Roman" w:hAnsi="Times New Roman" w:cs="Times New Roman"/>
          </w:rPr>
          <w:t>n</w:t>
        </w:r>
      </w:ins>
      <w:ins w:id="207" w:author="CARMEN TORRANO GIMENEZ" w:date="2022-08-07T08:22:00Z">
        <w:del w:id="208" w:author="José Luis Caro Bozzino" w:date="2022-08-07T12:16:00Z">
          <w:r w:rsidR="00BE26DC" w:rsidDel="007B14E1">
            <w:rPr>
              <w:rFonts w:ascii="Times New Roman" w:hAnsi="Times New Roman" w:cs="Times New Roman"/>
            </w:rPr>
            <w:delText>n</w:delText>
          </w:r>
        </w:del>
      </w:ins>
      <w:r w:rsidR="0096256F">
        <w:rPr>
          <w:rFonts w:ascii="Times New Roman" w:hAnsi="Times New Roman" w:cs="Times New Roman"/>
        </w:rPr>
        <w:t xml:space="preserve"> información en abierto, cifrados anticuados y poco efectivos, ecosistemas domésticos que permiten propagar ataques desde dispositivos básicos a los más sofisticados…</w:t>
      </w:r>
    </w:p>
    <w:p w14:paraId="039575FC" w14:textId="19213B16" w:rsidR="007B0818" w:rsidRDefault="0096256F" w:rsidP="003858BC">
      <w:pPr>
        <w:spacing w:line="360" w:lineRule="auto"/>
        <w:jc w:val="both"/>
        <w:rPr>
          <w:ins w:id="209" w:author="José Luis Caro Bozzino" w:date="2022-08-07T12:19:00Z"/>
          <w:rFonts w:ascii="Times New Roman" w:hAnsi="Times New Roman" w:cs="Times New Roman"/>
        </w:rPr>
      </w:pPr>
      <w:r>
        <w:rPr>
          <w:rFonts w:ascii="Times New Roman" w:hAnsi="Times New Roman" w:cs="Times New Roman"/>
        </w:rPr>
        <w:lastRenderedPageBreak/>
        <w:tab/>
        <w:t xml:space="preserve">Sin embargo, como </w:t>
      </w:r>
      <w:r w:rsidR="00094F0E">
        <w:rPr>
          <w:rFonts w:ascii="Times New Roman" w:hAnsi="Times New Roman" w:cs="Times New Roman"/>
        </w:rPr>
        <w:t>se tratará</w:t>
      </w:r>
      <w:r>
        <w:rPr>
          <w:rFonts w:ascii="Times New Roman" w:hAnsi="Times New Roman" w:cs="Times New Roman"/>
        </w:rPr>
        <w:t xml:space="preserve"> más adelante en este trabajo</w:t>
      </w:r>
      <w:ins w:id="210" w:author="José Luis Caro Bozzino" w:date="2022-08-07T12:16:00Z">
        <w:r w:rsidR="007B14E1">
          <w:rPr>
            <w:rFonts w:ascii="Times New Roman" w:hAnsi="Times New Roman" w:cs="Times New Roman"/>
          </w:rPr>
          <w:t xml:space="preserve"> en el apartado 4</w:t>
        </w:r>
      </w:ins>
      <w:r>
        <w:rPr>
          <w:rFonts w:ascii="Times New Roman" w:hAnsi="Times New Roman" w:cs="Times New Roman"/>
        </w:rPr>
        <w:t xml:space="preserve">, existe actualmente una interesante corriente de expertos en ciberseguridad que día a día se esfuerzan en investigar, diseñar e implementar algoritmos criptográficos ligeros orientados a estos dispositivos, </w:t>
      </w:r>
      <w:r w:rsidR="009739A5">
        <w:rPr>
          <w:rFonts w:ascii="Times New Roman" w:hAnsi="Times New Roman" w:cs="Times New Roman"/>
        </w:rPr>
        <w:t>que,</w:t>
      </w:r>
      <w:r>
        <w:rPr>
          <w:rFonts w:ascii="Times New Roman" w:hAnsi="Times New Roman" w:cs="Times New Roman"/>
        </w:rPr>
        <w:t xml:space="preserve"> si bien en muchos casos son </w:t>
      </w:r>
      <w:r w:rsidR="00416F88">
        <w:rPr>
          <w:rFonts w:ascii="Times New Roman" w:hAnsi="Times New Roman" w:cs="Times New Roman"/>
        </w:rPr>
        <w:t>conceptos</w:t>
      </w:r>
      <w:r>
        <w:rPr>
          <w:rFonts w:ascii="Times New Roman" w:hAnsi="Times New Roman" w:cs="Times New Roman"/>
        </w:rPr>
        <w:t xml:space="preserve"> en fas</w:t>
      </w:r>
      <w:r w:rsidR="00416F88">
        <w:rPr>
          <w:rFonts w:ascii="Times New Roman" w:hAnsi="Times New Roman" w:cs="Times New Roman"/>
        </w:rPr>
        <w:t>e</w:t>
      </w:r>
      <w:r>
        <w:rPr>
          <w:rFonts w:ascii="Times New Roman" w:hAnsi="Times New Roman" w:cs="Times New Roman"/>
        </w:rPr>
        <w:t xml:space="preserve"> aún muy tempran</w:t>
      </w:r>
      <w:r w:rsidR="00416F88">
        <w:rPr>
          <w:rFonts w:ascii="Times New Roman" w:hAnsi="Times New Roman" w:cs="Times New Roman"/>
        </w:rPr>
        <w:t>a</w:t>
      </w:r>
      <w:r>
        <w:rPr>
          <w:rFonts w:ascii="Times New Roman" w:hAnsi="Times New Roman" w:cs="Times New Roman"/>
        </w:rPr>
        <w:t>, son</w:t>
      </w:r>
      <w:r w:rsidR="00416F88">
        <w:rPr>
          <w:rFonts w:ascii="Times New Roman" w:hAnsi="Times New Roman" w:cs="Times New Roman"/>
        </w:rPr>
        <w:t xml:space="preserve"> una línea de investigación cada vez más necesaria e interesante, sobre todo para aquellos involucrados en el diseño de estos dispositivos.</w:t>
      </w:r>
      <w:r w:rsidR="00094F0E">
        <w:rPr>
          <w:rFonts w:ascii="Times New Roman" w:hAnsi="Times New Roman" w:cs="Times New Roman"/>
        </w:rPr>
        <w:t xml:space="preserve"> </w:t>
      </w:r>
    </w:p>
    <w:p w14:paraId="4C8A1A65" w14:textId="4F78FD79" w:rsidR="007B0818" w:rsidRDefault="007B0818" w:rsidP="003858BC">
      <w:pPr>
        <w:spacing w:line="360" w:lineRule="auto"/>
        <w:jc w:val="both"/>
        <w:rPr>
          <w:ins w:id="211" w:author="José Luis Caro Bozzino" w:date="2022-08-07T12:19:00Z"/>
          <w:rFonts w:ascii="Times New Roman" w:hAnsi="Times New Roman" w:cs="Times New Roman"/>
        </w:rPr>
      </w:pPr>
      <w:ins w:id="212" w:author="José Luis Caro Bozzino" w:date="2022-08-07T12:19:00Z">
        <w:r>
          <w:rPr>
            <w:rFonts w:ascii="Times New Roman" w:hAnsi="Times New Roman" w:cs="Times New Roman"/>
          </w:rPr>
          <w:t>La criptografía ligera es una vertiente que tiene como objetivo</w:t>
        </w:r>
      </w:ins>
      <w:ins w:id="213" w:author="José Luis Caro Bozzino" w:date="2022-08-07T12:20:00Z">
        <w:r>
          <w:rPr>
            <w:rFonts w:ascii="Times New Roman" w:hAnsi="Times New Roman" w:cs="Times New Roman"/>
          </w:rPr>
          <w:t xml:space="preserve"> el desarrollo de algoritmos criptográficos lo suficientemente livianos para poder aportar una capa de seguridad robusta sin repercutir de forma negativ</w:t>
        </w:r>
      </w:ins>
      <w:ins w:id="214" w:author="José Luis Caro Bozzino" w:date="2022-08-07T12:21:00Z">
        <w:r>
          <w:rPr>
            <w:rFonts w:ascii="Times New Roman" w:hAnsi="Times New Roman" w:cs="Times New Roman"/>
          </w:rPr>
          <w:t>a en el rendimiento.</w:t>
        </w:r>
      </w:ins>
      <w:ins w:id="215" w:author="José Luis Caro Bozzino" w:date="2022-08-07T12:22:00Z">
        <w:r>
          <w:rPr>
            <w:rFonts w:ascii="Times New Roman" w:hAnsi="Times New Roman" w:cs="Times New Roman"/>
          </w:rPr>
          <w:t xml:space="preserve"> Está muy relacionada con la seguridad e</w:t>
        </w:r>
      </w:ins>
      <w:ins w:id="216" w:author="José Luis Caro Bozzino" w:date="2022-08-07T12:23:00Z">
        <w:r>
          <w:rPr>
            <w:rFonts w:ascii="Times New Roman" w:hAnsi="Times New Roman" w:cs="Times New Roman"/>
          </w:rPr>
          <w:t xml:space="preserve">n </w:t>
        </w:r>
        <w:proofErr w:type="spellStart"/>
        <w:r w:rsidR="00817400">
          <w:rPr>
            <w:rFonts w:ascii="Times New Roman" w:hAnsi="Times New Roman" w:cs="Times New Roman"/>
          </w:rPr>
          <w:t>IoT</w:t>
        </w:r>
        <w:proofErr w:type="spellEnd"/>
        <w:r w:rsidR="00817400">
          <w:rPr>
            <w:rFonts w:ascii="Times New Roman" w:hAnsi="Times New Roman" w:cs="Times New Roman"/>
          </w:rPr>
          <w:t>, ya que estos dispositivos suelen contar con procesadores menos potentes que permitan abaratar costes y tamaño en los dispositivos</w:t>
        </w:r>
      </w:ins>
      <w:ins w:id="217" w:author="José Luis Caro Bozzino" w:date="2022-08-07T12:24:00Z">
        <w:r w:rsidR="00817400">
          <w:rPr>
            <w:rFonts w:ascii="Times New Roman" w:hAnsi="Times New Roman" w:cs="Times New Roman"/>
          </w:rPr>
          <w:t>.</w:t>
        </w:r>
      </w:ins>
    </w:p>
    <w:p w14:paraId="1106D20B" w14:textId="2797BF5F" w:rsidR="00842DD6" w:rsidRDefault="00094F0E" w:rsidP="003858BC">
      <w:pPr>
        <w:spacing w:line="360" w:lineRule="auto"/>
        <w:jc w:val="both"/>
        <w:rPr>
          <w:rFonts w:ascii="Times New Roman" w:hAnsi="Times New Roman" w:cs="Times New Roman"/>
        </w:rPr>
      </w:pPr>
      <w:r>
        <w:rPr>
          <w:rFonts w:ascii="Times New Roman" w:hAnsi="Times New Roman" w:cs="Times New Roman"/>
        </w:rPr>
        <w:t xml:space="preserve">La correcta implementación de algoritmos de criptografía ligera en dispositivos </w:t>
      </w:r>
      <w:proofErr w:type="spellStart"/>
      <w:r>
        <w:rPr>
          <w:rFonts w:ascii="Times New Roman" w:hAnsi="Times New Roman" w:cs="Times New Roman"/>
        </w:rPr>
        <w:t>IoT</w:t>
      </w:r>
      <w:proofErr w:type="spellEnd"/>
      <w:r>
        <w:rPr>
          <w:rFonts w:ascii="Times New Roman" w:hAnsi="Times New Roman" w:cs="Times New Roman"/>
        </w:rPr>
        <w:t xml:space="preserve"> podría ser muy útil para mitigar los problemas ocasionados por ausencia de cifrado que hemos visto en el Top 10 </w:t>
      </w:r>
      <w:commentRangeStart w:id="218"/>
      <w:r>
        <w:rPr>
          <w:rFonts w:ascii="Times New Roman" w:hAnsi="Times New Roman" w:cs="Times New Roman"/>
        </w:rPr>
        <w:t>anterior</w:t>
      </w:r>
      <w:commentRangeEnd w:id="218"/>
      <w:r w:rsidR="000E375A">
        <w:rPr>
          <w:rStyle w:val="Refdecomentario"/>
        </w:rPr>
        <w:commentReference w:id="218"/>
      </w:r>
      <w:r>
        <w:rPr>
          <w:rFonts w:ascii="Times New Roman" w:hAnsi="Times New Roman" w:cs="Times New Roman"/>
        </w:rPr>
        <w:t>.</w:t>
      </w:r>
    </w:p>
    <w:p w14:paraId="47A3CA62" w14:textId="7197E3B8" w:rsidR="001606C8" w:rsidRDefault="001606C8" w:rsidP="003858BC">
      <w:pPr>
        <w:spacing w:line="360" w:lineRule="auto"/>
        <w:jc w:val="both"/>
        <w:rPr>
          <w:rFonts w:ascii="Times New Roman" w:hAnsi="Times New Roman" w:cs="Times New Roman"/>
        </w:rPr>
      </w:pPr>
    </w:p>
    <w:p w14:paraId="6B080D0A" w14:textId="2EE93AEF" w:rsidR="001606C8" w:rsidRDefault="001606C8" w:rsidP="003858BC">
      <w:pPr>
        <w:spacing w:line="360" w:lineRule="auto"/>
        <w:jc w:val="both"/>
        <w:rPr>
          <w:rFonts w:ascii="Times New Roman" w:hAnsi="Times New Roman" w:cs="Times New Roman"/>
        </w:rPr>
      </w:pPr>
    </w:p>
    <w:p w14:paraId="4486B7DE" w14:textId="7F489FB4" w:rsidR="001606C8" w:rsidRDefault="001606C8" w:rsidP="003858BC">
      <w:pPr>
        <w:spacing w:line="360" w:lineRule="auto"/>
        <w:jc w:val="both"/>
        <w:rPr>
          <w:rFonts w:ascii="Times New Roman" w:hAnsi="Times New Roman" w:cs="Times New Roman"/>
        </w:rPr>
      </w:pPr>
    </w:p>
    <w:p w14:paraId="2023B75A" w14:textId="153DAE05" w:rsidR="001606C8" w:rsidRDefault="001606C8" w:rsidP="003858BC">
      <w:pPr>
        <w:spacing w:line="360" w:lineRule="auto"/>
        <w:jc w:val="both"/>
        <w:rPr>
          <w:rFonts w:ascii="Times New Roman" w:hAnsi="Times New Roman" w:cs="Times New Roman"/>
        </w:rPr>
      </w:pPr>
    </w:p>
    <w:p w14:paraId="7A49C3BD" w14:textId="7AE72643" w:rsidR="001606C8" w:rsidRDefault="001606C8" w:rsidP="003858BC">
      <w:pPr>
        <w:spacing w:line="360" w:lineRule="auto"/>
        <w:jc w:val="both"/>
        <w:rPr>
          <w:rFonts w:ascii="Times New Roman" w:hAnsi="Times New Roman" w:cs="Times New Roman"/>
        </w:rPr>
      </w:pPr>
    </w:p>
    <w:p w14:paraId="10B3DB3E" w14:textId="5EEE9996" w:rsidR="001606C8" w:rsidRDefault="001606C8" w:rsidP="003858BC">
      <w:pPr>
        <w:spacing w:line="360" w:lineRule="auto"/>
        <w:jc w:val="both"/>
        <w:rPr>
          <w:rFonts w:ascii="Times New Roman" w:hAnsi="Times New Roman" w:cs="Times New Roman"/>
        </w:rPr>
      </w:pPr>
    </w:p>
    <w:p w14:paraId="0286F4F3" w14:textId="0E6FBF82" w:rsidR="001606C8" w:rsidRDefault="001606C8" w:rsidP="003858BC">
      <w:pPr>
        <w:spacing w:line="360" w:lineRule="auto"/>
        <w:jc w:val="both"/>
        <w:rPr>
          <w:rFonts w:ascii="Times New Roman" w:hAnsi="Times New Roman" w:cs="Times New Roman"/>
        </w:rPr>
      </w:pPr>
    </w:p>
    <w:p w14:paraId="70129EAA" w14:textId="155DD8B2" w:rsidR="001606C8" w:rsidRDefault="001606C8" w:rsidP="003858BC">
      <w:pPr>
        <w:spacing w:line="360" w:lineRule="auto"/>
        <w:jc w:val="both"/>
        <w:rPr>
          <w:rFonts w:ascii="Times New Roman" w:hAnsi="Times New Roman" w:cs="Times New Roman"/>
        </w:rPr>
      </w:pPr>
    </w:p>
    <w:p w14:paraId="4C4EDEBC" w14:textId="08C3A35F" w:rsidR="001606C8" w:rsidRDefault="001606C8" w:rsidP="003858BC">
      <w:pPr>
        <w:spacing w:line="360" w:lineRule="auto"/>
        <w:jc w:val="both"/>
        <w:rPr>
          <w:rFonts w:ascii="Times New Roman" w:hAnsi="Times New Roman" w:cs="Times New Roman"/>
        </w:rPr>
      </w:pPr>
    </w:p>
    <w:p w14:paraId="545F3B84" w14:textId="647B2625" w:rsidR="001606C8" w:rsidRDefault="001606C8" w:rsidP="003858BC">
      <w:pPr>
        <w:spacing w:line="360" w:lineRule="auto"/>
        <w:jc w:val="both"/>
        <w:rPr>
          <w:rFonts w:ascii="Times New Roman" w:hAnsi="Times New Roman" w:cs="Times New Roman"/>
        </w:rPr>
      </w:pPr>
    </w:p>
    <w:p w14:paraId="6373488F" w14:textId="58B37E19" w:rsidR="001606C8" w:rsidRDefault="001606C8" w:rsidP="003858BC">
      <w:pPr>
        <w:spacing w:line="360" w:lineRule="auto"/>
        <w:jc w:val="both"/>
        <w:rPr>
          <w:rFonts w:ascii="Times New Roman" w:hAnsi="Times New Roman" w:cs="Times New Roman"/>
        </w:rPr>
      </w:pPr>
    </w:p>
    <w:p w14:paraId="78F9715A" w14:textId="147E7598" w:rsidR="001606C8" w:rsidRDefault="001606C8" w:rsidP="003858BC">
      <w:pPr>
        <w:spacing w:line="360" w:lineRule="auto"/>
        <w:jc w:val="both"/>
        <w:rPr>
          <w:rFonts w:ascii="Times New Roman" w:hAnsi="Times New Roman" w:cs="Times New Roman"/>
        </w:rPr>
      </w:pPr>
    </w:p>
    <w:p w14:paraId="52721146" w14:textId="7D0D8816" w:rsidR="001606C8" w:rsidRDefault="001606C8" w:rsidP="003858BC">
      <w:pPr>
        <w:spacing w:line="360" w:lineRule="auto"/>
        <w:jc w:val="both"/>
        <w:rPr>
          <w:rFonts w:ascii="Times New Roman" w:hAnsi="Times New Roman" w:cs="Times New Roman"/>
        </w:rPr>
      </w:pPr>
    </w:p>
    <w:p w14:paraId="0B2AB625" w14:textId="009A708D" w:rsidR="001606C8" w:rsidRDefault="001606C8" w:rsidP="003858BC">
      <w:pPr>
        <w:spacing w:line="360" w:lineRule="auto"/>
        <w:jc w:val="both"/>
        <w:rPr>
          <w:rFonts w:ascii="Times New Roman" w:hAnsi="Times New Roman" w:cs="Times New Roman"/>
        </w:rPr>
      </w:pPr>
    </w:p>
    <w:p w14:paraId="3FDC9329" w14:textId="0C065FBE" w:rsidR="001606C8" w:rsidRDefault="001606C8" w:rsidP="003858BC">
      <w:pPr>
        <w:spacing w:line="360" w:lineRule="auto"/>
        <w:jc w:val="both"/>
        <w:rPr>
          <w:rFonts w:ascii="Times New Roman" w:hAnsi="Times New Roman" w:cs="Times New Roman"/>
        </w:rPr>
      </w:pPr>
    </w:p>
    <w:p w14:paraId="6B93C4C7" w14:textId="1EF0EE72" w:rsidR="001606C8" w:rsidRDefault="001606C8" w:rsidP="003858BC">
      <w:pPr>
        <w:spacing w:line="360" w:lineRule="auto"/>
        <w:jc w:val="both"/>
        <w:rPr>
          <w:rFonts w:ascii="Times New Roman" w:hAnsi="Times New Roman" w:cs="Times New Roman"/>
        </w:rPr>
      </w:pPr>
    </w:p>
    <w:p w14:paraId="1BF85179" w14:textId="205A626E" w:rsidR="001606C8" w:rsidRDefault="001606C8" w:rsidP="003858BC">
      <w:pPr>
        <w:spacing w:line="360" w:lineRule="auto"/>
        <w:jc w:val="both"/>
        <w:rPr>
          <w:rFonts w:ascii="Times New Roman" w:hAnsi="Times New Roman" w:cs="Times New Roman"/>
        </w:rPr>
      </w:pPr>
    </w:p>
    <w:p w14:paraId="467ED6C6" w14:textId="0B024858" w:rsidR="001606C8" w:rsidRDefault="001606C8" w:rsidP="003858BC">
      <w:pPr>
        <w:spacing w:line="360" w:lineRule="auto"/>
        <w:jc w:val="both"/>
        <w:rPr>
          <w:rFonts w:ascii="Times New Roman" w:hAnsi="Times New Roman" w:cs="Times New Roman"/>
        </w:rPr>
      </w:pPr>
    </w:p>
    <w:p w14:paraId="719E0659" w14:textId="77777777" w:rsidR="001606C8" w:rsidRPr="00842DD6" w:rsidRDefault="001606C8" w:rsidP="003858BC">
      <w:pPr>
        <w:spacing w:line="360" w:lineRule="auto"/>
        <w:jc w:val="both"/>
        <w:rPr>
          <w:rFonts w:ascii="Times New Roman" w:hAnsi="Times New Roman" w:cs="Times New Roman"/>
        </w:rPr>
      </w:pPr>
    </w:p>
    <w:p w14:paraId="56967883" w14:textId="125E3255" w:rsidR="00127359" w:rsidRDefault="00127359" w:rsidP="00384A79">
      <w:pPr>
        <w:pStyle w:val="Ttulo1"/>
        <w:numPr>
          <w:ilvl w:val="0"/>
          <w:numId w:val="15"/>
        </w:numPr>
        <w:rPr>
          <w:rFonts w:ascii="Times New Roman" w:hAnsi="Times New Roman" w:cs="Times New Roman"/>
        </w:rPr>
      </w:pPr>
      <w:ins w:id="219" w:author="José Luis Caro Bozzino" w:date="2022-06-12T17:39:00Z">
        <w:r w:rsidRPr="00127359">
          <w:rPr>
            <w:rFonts w:ascii="Times New Roman" w:hAnsi="Times New Roman" w:cs="Times New Roman"/>
          </w:rPr>
          <w:t xml:space="preserve"> </w:t>
        </w:r>
      </w:ins>
      <w:bookmarkStart w:id="220" w:name="_Toc110772382"/>
      <w:r w:rsidRPr="00127359">
        <w:rPr>
          <w:rFonts w:ascii="Times New Roman" w:hAnsi="Times New Roman" w:cs="Times New Roman"/>
        </w:rPr>
        <w:t>Incidentes destacados</w:t>
      </w:r>
      <w:bookmarkEnd w:id="220"/>
    </w:p>
    <w:p w14:paraId="6EC7FEC5" w14:textId="77777777" w:rsidR="00127359" w:rsidRPr="00127359" w:rsidRDefault="00127359" w:rsidP="00127359">
      <w:pPr>
        <w:rPr>
          <w:rFonts w:ascii="Times New Roman" w:hAnsi="Times New Roman" w:cs="Times New Roman"/>
        </w:rPr>
      </w:pPr>
    </w:p>
    <w:p w14:paraId="165AF9DE" w14:textId="5F6F7E9D" w:rsidR="00A0056D" w:rsidRDefault="00127359" w:rsidP="00384A79">
      <w:pPr>
        <w:spacing w:line="360" w:lineRule="auto"/>
        <w:jc w:val="both"/>
        <w:rPr>
          <w:rFonts w:ascii="Times New Roman" w:hAnsi="Times New Roman" w:cs="Times New Roman"/>
        </w:rPr>
      </w:pPr>
      <w:r>
        <w:tab/>
      </w:r>
      <w:r w:rsidRPr="00127359">
        <w:rPr>
          <w:rFonts w:ascii="Times New Roman" w:hAnsi="Times New Roman" w:cs="Times New Roman"/>
        </w:rPr>
        <w:t>Para</w:t>
      </w:r>
      <w:r>
        <w:rPr>
          <w:rFonts w:ascii="Times New Roman" w:hAnsi="Times New Roman" w:cs="Times New Roman"/>
        </w:rPr>
        <w:t xml:space="preserve"> ponernos en contexto sobre la importancia de aplicar medidas </w:t>
      </w:r>
      <w:r w:rsidR="00094F0E">
        <w:rPr>
          <w:rFonts w:ascii="Times New Roman" w:hAnsi="Times New Roman" w:cs="Times New Roman"/>
        </w:rPr>
        <w:t>de ciberseguridad</w:t>
      </w:r>
      <w:r>
        <w:rPr>
          <w:rFonts w:ascii="Times New Roman" w:hAnsi="Times New Roman" w:cs="Times New Roman"/>
        </w:rPr>
        <w:t xml:space="preserve"> a la hora de interactuar con dispositivos </w:t>
      </w:r>
      <w:proofErr w:type="spellStart"/>
      <w:r>
        <w:rPr>
          <w:rFonts w:ascii="Times New Roman" w:hAnsi="Times New Roman" w:cs="Times New Roman"/>
        </w:rPr>
        <w:t>IoT</w:t>
      </w:r>
      <w:proofErr w:type="spellEnd"/>
      <w:r w:rsidR="00F919F2">
        <w:rPr>
          <w:rFonts w:ascii="Times New Roman" w:hAnsi="Times New Roman" w:cs="Times New Roman"/>
        </w:rPr>
        <w:t>, comentaremos una serie de incidentes de seguridad ocurridos en distintas partes del mundo, que ponen sobre la mesa las nefastas consecuencias que puede acarrear el ignorar un aspecto tan importante como es la seguridad en estos dispositivos de uso diario.</w:t>
      </w:r>
    </w:p>
    <w:p w14:paraId="5EEAEC50" w14:textId="0BD08D2C" w:rsidR="00A0056D" w:rsidRDefault="00384A79" w:rsidP="00384A79">
      <w:pPr>
        <w:pStyle w:val="Ttulo2"/>
        <w:rPr>
          <w:rFonts w:ascii="Times New Roman" w:hAnsi="Times New Roman" w:cs="Times New Roman"/>
        </w:rPr>
      </w:pPr>
      <w:bookmarkStart w:id="221" w:name="_Toc110772383"/>
      <w:r>
        <w:rPr>
          <w:rFonts w:ascii="Times New Roman" w:hAnsi="Times New Roman" w:cs="Times New Roman"/>
        </w:rPr>
        <w:t xml:space="preserve">3.1 </w:t>
      </w:r>
      <w:proofErr w:type="spellStart"/>
      <w:r>
        <w:rPr>
          <w:rFonts w:ascii="Times New Roman" w:hAnsi="Times New Roman" w:cs="Times New Roman"/>
        </w:rPr>
        <w:t>Botnet</w:t>
      </w:r>
      <w:proofErr w:type="spellEnd"/>
      <w:r>
        <w:rPr>
          <w:rFonts w:ascii="Times New Roman" w:hAnsi="Times New Roman" w:cs="Times New Roman"/>
        </w:rPr>
        <w:t xml:space="preserve"> </w:t>
      </w:r>
      <w:proofErr w:type="spellStart"/>
      <w:r>
        <w:rPr>
          <w:rFonts w:ascii="Times New Roman" w:hAnsi="Times New Roman" w:cs="Times New Roman"/>
        </w:rPr>
        <w:t>Mirai</w:t>
      </w:r>
      <w:bookmarkEnd w:id="221"/>
      <w:proofErr w:type="spellEnd"/>
    </w:p>
    <w:p w14:paraId="5AC48894" w14:textId="77777777" w:rsidR="00384A79" w:rsidRPr="00384A79" w:rsidRDefault="00384A79" w:rsidP="00384A79"/>
    <w:p w14:paraId="3DE2F993" w14:textId="77777777" w:rsidR="00A0056D" w:rsidRDefault="00A0056D" w:rsidP="00041AC3">
      <w:pPr>
        <w:spacing w:line="360" w:lineRule="auto"/>
        <w:ind w:firstLine="360"/>
        <w:jc w:val="both"/>
        <w:rPr>
          <w:rFonts w:ascii="Times New Roman" w:hAnsi="Times New Roman" w:cs="Times New Roman"/>
        </w:rPr>
      </w:pPr>
      <w:r>
        <w:rPr>
          <w:rFonts w:ascii="Times New Roman" w:hAnsi="Times New Roman" w:cs="Times New Roman"/>
        </w:rPr>
        <w:t xml:space="preserve">El caso de la </w:t>
      </w:r>
      <w:proofErr w:type="spellStart"/>
      <w:r>
        <w:rPr>
          <w:rFonts w:ascii="Times New Roman" w:hAnsi="Times New Roman" w:cs="Times New Roman"/>
        </w:rPr>
        <w:t>botnet</w:t>
      </w:r>
      <w:proofErr w:type="spellEnd"/>
      <w:r>
        <w:rPr>
          <w:rFonts w:ascii="Times New Roman" w:hAnsi="Times New Roman" w:cs="Times New Roman"/>
        </w:rPr>
        <w:t xml:space="preserve"> </w:t>
      </w:r>
      <w:proofErr w:type="spellStart"/>
      <w:r>
        <w:rPr>
          <w:rFonts w:ascii="Times New Roman" w:hAnsi="Times New Roman" w:cs="Times New Roman"/>
        </w:rPr>
        <w:t>Mirai</w:t>
      </w:r>
      <w:proofErr w:type="spellEnd"/>
      <w:r>
        <w:rPr>
          <w:rFonts w:ascii="Times New Roman" w:hAnsi="Times New Roman" w:cs="Times New Roman"/>
        </w:rPr>
        <w:t xml:space="preserve"> es uno de los más conocidos y al mismo tiempo uno de los más inquietantes.</w:t>
      </w:r>
    </w:p>
    <w:p w14:paraId="4CA47738" w14:textId="77777777" w:rsidR="00A0056D" w:rsidRDefault="00A0056D" w:rsidP="00041AC3">
      <w:pPr>
        <w:spacing w:line="360" w:lineRule="auto"/>
        <w:ind w:firstLine="360"/>
        <w:jc w:val="both"/>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Mirai</w:t>
      </w:r>
      <w:proofErr w:type="spellEnd"/>
      <w:r>
        <w:rPr>
          <w:rFonts w:ascii="Times New Roman" w:hAnsi="Times New Roman" w:cs="Times New Roman"/>
        </w:rPr>
        <w:t xml:space="preserve"> se trata de un </w:t>
      </w:r>
      <w:proofErr w:type="gramStart"/>
      <w:r>
        <w:rPr>
          <w:rFonts w:ascii="Times New Roman" w:hAnsi="Times New Roman" w:cs="Times New Roman"/>
        </w:rPr>
        <w:t>malware</w:t>
      </w:r>
      <w:proofErr w:type="gramEnd"/>
      <w:r>
        <w:rPr>
          <w:rFonts w:ascii="Times New Roman" w:hAnsi="Times New Roman" w:cs="Times New Roman"/>
        </w:rPr>
        <w:t xml:space="preserve"> cuyo funcionamiento se basa en realizar amplios barridos de direcciones IP en busca de dispositivos (principalmente </w:t>
      </w:r>
      <w:proofErr w:type="spellStart"/>
      <w:r>
        <w:rPr>
          <w:rFonts w:ascii="Times New Roman" w:hAnsi="Times New Roman" w:cs="Times New Roman"/>
        </w:rPr>
        <w:t>IoT</w:t>
      </w:r>
      <w:proofErr w:type="spellEnd"/>
      <w:r>
        <w:rPr>
          <w:rFonts w:ascii="Times New Roman" w:hAnsi="Times New Roman" w:cs="Times New Roman"/>
        </w:rPr>
        <w:t>) vulnerables a ataques de fuerza bruta, utilizando para ello un diccionario de contraseñas.</w:t>
      </w:r>
    </w:p>
    <w:p w14:paraId="452DD649" w14:textId="2C35CBF3" w:rsidR="00A0056D" w:rsidRDefault="00A0056D" w:rsidP="00041AC3">
      <w:pPr>
        <w:spacing w:line="360" w:lineRule="auto"/>
        <w:ind w:firstLine="360"/>
        <w:jc w:val="both"/>
        <w:rPr>
          <w:rFonts w:ascii="Times New Roman" w:hAnsi="Times New Roman" w:cs="Times New Roman"/>
        </w:rPr>
      </w:pPr>
      <w:r>
        <w:rPr>
          <w:rFonts w:ascii="Times New Roman" w:hAnsi="Times New Roman" w:cs="Times New Roman"/>
        </w:rPr>
        <w:t xml:space="preserve"> Una vez un dispositivo es infectado por </w:t>
      </w:r>
      <w:proofErr w:type="spellStart"/>
      <w:r>
        <w:rPr>
          <w:rFonts w:ascii="Times New Roman" w:hAnsi="Times New Roman" w:cs="Times New Roman"/>
        </w:rPr>
        <w:t>Mirai</w:t>
      </w:r>
      <w:proofErr w:type="spellEnd"/>
      <w:r>
        <w:rPr>
          <w:rFonts w:ascii="Times New Roman" w:hAnsi="Times New Roman" w:cs="Times New Roman"/>
        </w:rPr>
        <w:t xml:space="preserve">, este no cambia su comportamiento, pero alberga el </w:t>
      </w:r>
      <w:proofErr w:type="gramStart"/>
      <w:r>
        <w:rPr>
          <w:rFonts w:ascii="Times New Roman" w:hAnsi="Times New Roman" w:cs="Times New Roman"/>
        </w:rPr>
        <w:t>malware</w:t>
      </w:r>
      <w:proofErr w:type="gramEnd"/>
      <w:r>
        <w:rPr>
          <w:rFonts w:ascii="Times New Roman" w:hAnsi="Times New Roman" w:cs="Times New Roman"/>
        </w:rPr>
        <w:t xml:space="preserve"> “latente”, esperando órdenes, lo que hace que en el momento en el que el atacante con acceso a esta </w:t>
      </w:r>
      <w:proofErr w:type="spellStart"/>
      <w:r>
        <w:rPr>
          <w:rFonts w:ascii="Times New Roman" w:hAnsi="Times New Roman" w:cs="Times New Roman"/>
        </w:rPr>
        <w:t>botnet</w:t>
      </w:r>
      <w:proofErr w:type="spellEnd"/>
      <w:r>
        <w:rPr>
          <w:rFonts w:ascii="Times New Roman" w:hAnsi="Times New Roman" w:cs="Times New Roman"/>
        </w:rPr>
        <w:t xml:space="preserve"> lo desee, pueda utilizar de forma simultánea millones de dispositivos para </w:t>
      </w:r>
      <w:r w:rsidR="003858BC">
        <w:rPr>
          <w:rFonts w:ascii="Times New Roman" w:hAnsi="Times New Roman" w:cs="Times New Roman"/>
        </w:rPr>
        <w:t xml:space="preserve">ejecutar ordenes, pudiendo </w:t>
      </w:r>
      <w:r>
        <w:rPr>
          <w:rFonts w:ascii="Times New Roman" w:hAnsi="Times New Roman" w:cs="Times New Roman"/>
        </w:rPr>
        <w:t xml:space="preserve">realizar ataques </w:t>
      </w:r>
      <w:proofErr w:type="spellStart"/>
      <w:r>
        <w:rPr>
          <w:rFonts w:ascii="Times New Roman" w:hAnsi="Times New Roman" w:cs="Times New Roman"/>
        </w:rPr>
        <w:t>DDoS</w:t>
      </w:r>
      <w:proofErr w:type="spellEnd"/>
      <w:r>
        <w:rPr>
          <w:rFonts w:ascii="Times New Roman" w:hAnsi="Times New Roman" w:cs="Times New Roman"/>
        </w:rPr>
        <w:t xml:space="preserve"> desde todo el mundo</w:t>
      </w:r>
      <w:r w:rsidR="00D3725C">
        <w:rPr>
          <w:rFonts w:ascii="Times New Roman" w:hAnsi="Times New Roman" w:cs="Times New Roman"/>
        </w:rPr>
        <w:t xml:space="preserve"> (Figura 3).</w:t>
      </w:r>
    </w:p>
    <w:p w14:paraId="77DE576E" w14:textId="07FAB023" w:rsidR="00A0056D" w:rsidRDefault="00A0056D" w:rsidP="00041AC3">
      <w:pPr>
        <w:spacing w:line="360" w:lineRule="auto"/>
        <w:ind w:firstLine="360"/>
        <w:jc w:val="both"/>
        <w:rPr>
          <w:rFonts w:ascii="Times New Roman" w:hAnsi="Times New Roman" w:cs="Times New Roman"/>
        </w:rPr>
      </w:pPr>
      <w:r>
        <w:rPr>
          <w:rFonts w:ascii="Times New Roman" w:hAnsi="Times New Roman" w:cs="Times New Roman"/>
        </w:rPr>
        <w:t xml:space="preserve">El código de este </w:t>
      </w:r>
      <w:proofErr w:type="gramStart"/>
      <w:r>
        <w:rPr>
          <w:rFonts w:ascii="Times New Roman" w:hAnsi="Times New Roman" w:cs="Times New Roman"/>
        </w:rPr>
        <w:t>malware</w:t>
      </w:r>
      <w:proofErr w:type="gramEnd"/>
      <w:r>
        <w:rPr>
          <w:rFonts w:ascii="Times New Roman" w:hAnsi="Times New Roman" w:cs="Times New Roman"/>
        </w:rPr>
        <w:t xml:space="preserve"> se ha publicado en foros de hacking en numerosas ocasiones, y se ha vuelto bastante sencillo de encontrar.</w:t>
      </w:r>
    </w:p>
    <w:p w14:paraId="3743D0A9" w14:textId="1158E190" w:rsidR="00A0056D" w:rsidRDefault="00A0056D" w:rsidP="00041AC3">
      <w:pPr>
        <w:spacing w:line="360" w:lineRule="auto"/>
        <w:ind w:firstLine="360"/>
        <w:jc w:val="both"/>
        <w:rPr>
          <w:rFonts w:ascii="Times New Roman" w:hAnsi="Times New Roman" w:cs="Times New Roman"/>
        </w:rPr>
      </w:pPr>
      <w:r>
        <w:rPr>
          <w:rFonts w:ascii="Times New Roman" w:hAnsi="Times New Roman" w:cs="Times New Roman"/>
        </w:rPr>
        <w:t xml:space="preserve">Esta pieza fue construida por Paras </w:t>
      </w:r>
      <w:proofErr w:type="spellStart"/>
      <w:r>
        <w:rPr>
          <w:rFonts w:ascii="Times New Roman" w:hAnsi="Times New Roman" w:cs="Times New Roman"/>
        </w:rPr>
        <w:t>Jha</w:t>
      </w:r>
      <w:proofErr w:type="spellEnd"/>
      <w:r>
        <w:rPr>
          <w:rFonts w:ascii="Times New Roman" w:hAnsi="Times New Roman" w:cs="Times New Roman"/>
        </w:rPr>
        <w:t xml:space="preserve"> </w:t>
      </w:r>
      <w:proofErr w:type="spellStart"/>
      <w:r>
        <w:rPr>
          <w:rFonts w:ascii="Times New Roman" w:hAnsi="Times New Roman" w:cs="Times New Roman"/>
        </w:rPr>
        <w:t>Fanwood</w:t>
      </w:r>
      <w:proofErr w:type="spellEnd"/>
      <w:r>
        <w:rPr>
          <w:rFonts w:ascii="Times New Roman" w:hAnsi="Times New Roman" w:cs="Times New Roman"/>
        </w:rPr>
        <w:t>,</w:t>
      </w:r>
      <w:r w:rsidR="0021546D">
        <w:rPr>
          <w:rFonts w:ascii="Times New Roman" w:hAnsi="Times New Roman" w:cs="Times New Roman"/>
        </w:rPr>
        <w:t xml:space="preserve"> </w:t>
      </w:r>
      <w:proofErr w:type="spellStart"/>
      <w:r w:rsidR="0021546D">
        <w:rPr>
          <w:rFonts w:ascii="Times New Roman" w:hAnsi="Times New Roman" w:cs="Times New Roman"/>
        </w:rPr>
        <w:t>Josiah</w:t>
      </w:r>
      <w:proofErr w:type="spellEnd"/>
      <w:r w:rsidR="0021546D">
        <w:rPr>
          <w:rFonts w:ascii="Times New Roman" w:hAnsi="Times New Roman" w:cs="Times New Roman"/>
        </w:rPr>
        <w:t xml:space="preserve"> White y Dalton Norman, quienes fueron sentenciados a servicio comunitario</w:t>
      </w:r>
      <w:r w:rsidR="003858BC">
        <w:rPr>
          <w:rFonts w:ascii="Times New Roman" w:hAnsi="Times New Roman" w:cs="Times New Roman"/>
        </w:rPr>
        <w:t xml:space="preserve"> y a pagar una indemnización [4]</w:t>
      </w:r>
      <w:r w:rsidR="0021546D">
        <w:rPr>
          <w:rFonts w:ascii="Times New Roman" w:hAnsi="Times New Roman" w:cs="Times New Roman"/>
        </w:rPr>
        <w:t>.</w:t>
      </w:r>
    </w:p>
    <w:p w14:paraId="3D222A4A" w14:textId="6ADD2A2F" w:rsidR="0021546D" w:rsidRDefault="0021546D" w:rsidP="00041AC3">
      <w:pPr>
        <w:spacing w:line="360" w:lineRule="auto"/>
        <w:ind w:firstLine="360"/>
        <w:jc w:val="both"/>
        <w:rPr>
          <w:rFonts w:ascii="Times New Roman" w:hAnsi="Times New Roman" w:cs="Times New Roman"/>
        </w:rPr>
      </w:pPr>
      <w:r>
        <w:rPr>
          <w:rFonts w:ascii="Times New Roman" w:hAnsi="Times New Roman" w:cs="Times New Roman"/>
        </w:rPr>
        <w:t xml:space="preserve">Curiosamente, el </w:t>
      </w:r>
      <w:proofErr w:type="gramStart"/>
      <w:r>
        <w:rPr>
          <w:rFonts w:ascii="Times New Roman" w:hAnsi="Times New Roman" w:cs="Times New Roman"/>
        </w:rPr>
        <w:t>malware</w:t>
      </w:r>
      <w:proofErr w:type="gramEnd"/>
      <w:r>
        <w:rPr>
          <w:rFonts w:ascii="Times New Roman" w:hAnsi="Times New Roman" w:cs="Times New Roman"/>
        </w:rPr>
        <w:t xml:space="preserve"> </w:t>
      </w:r>
      <w:proofErr w:type="spellStart"/>
      <w:r>
        <w:rPr>
          <w:rFonts w:ascii="Times New Roman" w:hAnsi="Times New Roman" w:cs="Times New Roman"/>
        </w:rPr>
        <w:t>Mirai</w:t>
      </w:r>
      <w:proofErr w:type="spellEnd"/>
      <w:r>
        <w:rPr>
          <w:rFonts w:ascii="Times New Roman" w:hAnsi="Times New Roman" w:cs="Times New Roman"/>
        </w:rPr>
        <w:t xml:space="preserve"> tiene una serie de tablas configuradas con máscaras de red a las que no infecta, entre las cuales se encuentran las pertenecientes al Servicio Postal de Estados Unidos, el Departamento de Defensa o IANA. </w:t>
      </w:r>
    </w:p>
    <w:p w14:paraId="41A8348D" w14:textId="2898B05C" w:rsidR="0021546D" w:rsidRDefault="0021546D" w:rsidP="00041AC3">
      <w:pPr>
        <w:spacing w:line="360" w:lineRule="auto"/>
        <w:ind w:firstLine="360"/>
        <w:jc w:val="both"/>
        <w:rPr>
          <w:rFonts w:ascii="Times New Roman" w:hAnsi="Times New Roman" w:cs="Times New Roman"/>
        </w:rPr>
      </w:pPr>
      <w:r>
        <w:rPr>
          <w:rFonts w:ascii="Times New Roman" w:hAnsi="Times New Roman" w:cs="Times New Roman"/>
        </w:rPr>
        <w:t xml:space="preserve">Uno de los ataques </w:t>
      </w:r>
      <w:proofErr w:type="spellStart"/>
      <w:r>
        <w:rPr>
          <w:rFonts w:ascii="Times New Roman" w:hAnsi="Times New Roman" w:cs="Times New Roman"/>
        </w:rPr>
        <w:t>DDoS</w:t>
      </w:r>
      <w:proofErr w:type="spellEnd"/>
      <w:r>
        <w:rPr>
          <w:rFonts w:ascii="Times New Roman" w:hAnsi="Times New Roman" w:cs="Times New Roman"/>
        </w:rPr>
        <w:t xml:space="preserve"> más destacados en los que se empleó esta </w:t>
      </w:r>
      <w:proofErr w:type="spellStart"/>
      <w:r>
        <w:rPr>
          <w:rFonts w:ascii="Times New Roman" w:hAnsi="Times New Roman" w:cs="Times New Roman"/>
        </w:rPr>
        <w:t>botnet</w:t>
      </w:r>
      <w:proofErr w:type="spellEnd"/>
      <w:r>
        <w:rPr>
          <w:rFonts w:ascii="Times New Roman" w:hAnsi="Times New Roman" w:cs="Times New Roman"/>
        </w:rPr>
        <w:t xml:space="preserve"> fue el llevado a cabo el 21 de </w:t>
      </w:r>
      <w:proofErr w:type="gramStart"/>
      <w:r>
        <w:rPr>
          <w:rFonts w:ascii="Times New Roman" w:hAnsi="Times New Roman" w:cs="Times New Roman"/>
        </w:rPr>
        <w:t>Octubre</w:t>
      </w:r>
      <w:proofErr w:type="gramEnd"/>
      <w:r>
        <w:rPr>
          <w:rFonts w:ascii="Times New Roman" w:hAnsi="Times New Roman" w:cs="Times New Roman"/>
        </w:rPr>
        <w:t xml:space="preserve"> de 2016, que tuvo como objetivo al proveedor de servicios DNS Dyn, y </w:t>
      </w:r>
      <w:r>
        <w:rPr>
          <w:rFonts w:ascii="Times New Roman" w:hAnsi="Times New Roman" w:cs="Times New Roman"/>
        </w:rPr>
        <w:lastRenderedPageBreak/>
        <w:t xml:space="preserve">que </w:t>
      </w:r>
      <w:r w:rsidR="009461FB">
        <w:rPr>
          <w:rFonts w:ascii="Times New Roman" w:hAnsi="Times New Roman" w:cs="Times New Roman"/>
        </w:rPr>
        <w:t>causó que algunas webs tan importantes como Netflix, GitHub o Twitter fueran inaccesibles.</w:t>
      </w:r>
      <w:r w:rsidR="00BF5C7B">
        <w:rPr>
          <w:rFonts w:ascii="Times New Roman" w:hAnsi="Times New Roman" w:cs="Times New Roman"/>
        </w:rPr>
        <w:t>[</w:t>
      </w:r>
      <w:r w:rsidR="003858BC">
        <w:rPr>
          <w:rFonts w:ascii="Times New Roman" w:hAnsi="Times New Roman" w:cs="Times New Roman"/>
        </w:rPr>
        <w:t>5</w:t>
      </w:r>
      <w:r w:rsidR="00BF5C7B">
        <w:rPr>
          <w:rFonts w:ascii="Times New Roman" w:hAnsi="Times New Roman" w:cs="Times New Roman"/>
        </w:rPr>
        <w:t>]</w:t>
      </w:r>
    </w:p>
    <w:p w14:paraId="5ED903EE" w14:textId="77777777" w:rsidR="00E33478" w:rsidRDefault="009461FB" w:rsidP="00E33478">
      <w:pPr>
        <w:keepNext/>
        <w:ind w:firstLine="360"/>
      </w:pPr>
      <w:r>
        <w:rPr>
          <w:noProof/>
        </w:rPr>
        <w:drawing>
          <wp:inline distT="0" distB="0" distL="0" distR="0" wp14:anchorId="2D409796" wp14:editId="6C83EB5C">
            <wp:extent cx="5400040" cy="303784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EC82190" w14:textId="53E5B0E6" w:rsidR="009461FB" w:rsidRDefault="00E33478" w:rsidP="00E33478">
      <w:pPr>
        <w:pStyle w:val="Descripcin"/>
      </w:pPr>
      <w:r>
        <w:t xml:space="preserve">Figura </w:t>
      </w:r>
      <w:fldSimple w:instr=" SEQ Figura \* ARABIC ">
        <w:r w:rsidR="007272A1">
          <w:rPr>
            <w:noProof/>
          </w:rPr>
          <w:t>3</w:t>
        </w:r>
      </w:fldSimple>
      <w:r>
        <w:t xml:space="preserve">. Estructura de la </w:t>
      </w:r>
      <w:proofErr w:type="spellStart"/>
      <w:r>
        <w:t>Botnet</w:t>
      </w:r>
      <w:proofErr w:type="spellEnd"/>
      <w:r>
        <w:t xml:space="preserve"> </w:t>
      </w:r>
      <w:proofErr w:type="spellStart"/>
      <w:r>
        <w:t>Mirai</w:t>
      </w:r>
      <w:proofErr w:type="spellEnd"/>
    </w:p>
    <w:p w14:paraId="568B49F7" w14:textId="5EB3BE5E" w:rsidR="009461FB" w:rsidRDefault="009461FB" w:rsidP="009461FB">
      <w:pPr>
        <w:pStyle w:val="Ttulo2"/>
      </w:pPr>
    </w:p>
    <w:p w14:paraId="309AF384" w14:textId="7AA72BC1" w:rsidR="009461FB" w:rsidRDefault="00357701" w:rsidP="002E00CE">
      <w:pPr>
        <w:pStyle w:val="Ttulo2"/>
        <w:numPr>
          <w:ilvl w:val="1"/>
          <w:numId w:val="20"/>
        </w:numPr>
        <w:rPr>
          <w:rFonts w:ascii="Times New Roman" w:hAnsi="Times New Roman" w:cs="Times New Roman"/>
        </w:rPr>
      </w:pPr>
      <w:bookmarkStart w:id="222" w:name="_Hlk109471273"/>
      <w:bookmarkStart w:id="223" w:name="_Toc110772384"/>
      <w:r>
        <w:rPr>
          <w:rFonts w:ascii="Times New Roman" w:hAnsi="Times New Roman" w:cs="Times New Roman"/>
        </w:rPr>
        <w:t xml:space="preserve">Ataque a coches </w:t>
      </w:r>
      <w:proofErr w:type="gramStart"/>
      <w:r>
        <w:rPr>
          <w:rFonts w:ascii="Times New Roman" w:hAnsi="Times New Roman" w:cs="Times New Roman"/>
        </w:rPr>
        <w:t>Jeep</w:t>
      </w:r>
      <w:bookmarkEnd w:id="223"/>
      <w:proofErr w:type="gramEnd"/>
    </w:p>
    <w:bookmarkEnd w:id="222"/>
    <w:p w14:paraId="5466C213" w14:textId="79AB39B5" w:rsidR="00357701" w:rsidRDefault="00357701" w:rsidP="00357701">
      <w:pPr>
        <w:pStyle w:val="Prrafodelista"/>
        <w:ind w:left="384"/>
      </w:pPr>
    </w:p>
    <w:p w14:paraId="38D1D615" w14:textId="3830084E" w:rsidR="00357701" w:rsidRDefault="00357701" w:rsidP="00041AC3">
      <w:pPr>
        <w:spacing w:line="360" w:lineRule="auto"/>
        <w:ind w:firstLine="360"/>
        <w:jc w:val="both"/>
        <w:rPr>
          <w:rFonts w:ascii="Times New Roman" w:hAnsi="Times New Roman" w:cs="Times New Roman"/>
        </w:rPr>
      </w:pPr>
      <w:r w:rsidRPr="00357701">
        <w:rPr>
          <w:rFonts w:ascii="Times New Roman" w:hAnsi="Times New Roman" w:cs="Times New Roman"/>
        </w:rPr>
        <w:t xml:space="preserve">En el año 2015, durante la feria sobre ciberseguridad y hacking Black </w:t>
      </w:r>
      <w:proofErr w:type="spellStart"/>
      <w:r w:rsidRPr="00357701">
        <w:rPr>
          <w:rFonts w:ascii="Times New Roman" w:hAnsi="Times New Roman" w:cs="Times New Roman"/>
        </w:rPr>
        <w:t>Hat</w:t>
      </w:r>
      <w:proofErr w:type="spellEnd"/>
      <w:r w:rsidRPr="00357701">
        <w:rPr>
          <w:rFonts w:ascii="Times New Roman" w:hAnsi="Times New Roman" w:cs="Times New Roman"/>
        </w:rPr>
        <w:t xml:space="preserve"> USA, se comprobó que </w:t>
      </w:r>
      <w:r>
        <w:rPr>
          <w:rFonts w:ascii="Times New Roman" w:hAnsi="Times New Roman" w:cs="Times New Roman"/>
        </w:rPr>
        <w:t xml:space="preserve">ciertos vehículos </w:t>
      </w:r>
      <w:proofErr w:type="gramStart"/>
      <w:r>
        <w:rPr>
          <w:rFonts w:ascii="Times New Roman" w:hAnsi="Times New Roman" w:cs="Times New Roman"/>
        </w:rPr>
        <w:t>Jeep</w:t>
      </w:r>
      <w:proofErr w:type="gramEnd"/>
      <w:r>
        <w:rPr>
          <w:rFonts w:ascii="Times New Roman" w:hAnsi="Times New Roman" w:cs="Times New Roman"/>
        </w:rPr>
        <w:t xml:space="preserve"> podían ser hackeados para poder manejarlos de forma remota, lo que podría ocasionar que un atacante provocase un accidente al secuestra un vehículo durante un trayecto.</w:t>
      </w:r>
    </w:p>
    <w:p w14:paraId="25BB61C5" w14:textId="640DE9B5" w:rsidR="00357701" w:rsidRDefault="00357701" w:rsidP="00041AC3">
      <w:pPr>
        <w:spacing w:line="360" w:lineRule="auto"/>
        <w:ind w:firstLine="360"/>
        <w:jc w:val="both"/>
        <w:rPr>
          <w:rFonts w:ascii="Times New Roman" w:hAnsi="Times New Roman" w:cs="Times New Roman"/>
        </w:rPr>
      </w:pPr>
      <w:r>
        <w:rPr>
          <w:rFonts w:ascii="Times New Roman" w:hAnsi="Times New Roman" w:cs="Times New Roman"/>
        </w:rPr>
        <w:t xml:space="preserve">Los autores; Charlie Miller y Chris </w:t>
      </w:r>
      <w:proofErr w:type="spellStart"/>
      <w:r>
        <w:rPr>
          <w:rFonts w:ascii="Times New Roman" w:hAnsi="Times New Roman" w:cs="Times New Roman"/>
        </w:rPr>
        <w:t>Valasek</w:t>
      </w:r>
      <w:proofErr w:type="spellEnd"/>
      <w:r>
        <w:rPr>
          <w:rFonts w:ascii="Times New Roman" w:hAnsi="Times New Roman" w:cs="Times New Roman"/>
        </w:rPr>
        <w:t>, explicaron y demostraron el ataque que habían elaborado, impactando al público con la sencillez de este.</w:t>
      </w:r>
    </w:p>
    <w:p w14:paraId="04CBBC91" w14:textId="7BD2B6FB" w:rsidR="00357701" w:rsidRDefault="00357701" w:rsidP="00041AC3">
      <w:pPr>
        <w:spacing w:line="360" w:lineRule="auto"/>
        <w:ind w:firstLine="360"/>
        <w:jc w:val="both"/>
        <w:rPr>
          <w:rFonts w:ascii="Times New Roman" w:hAnsi="Times New Roman" w:cs="Times New Roman"/>
        </w:rPr>
      </w:pPr>
      <w:r>
        <w:rPr>
          <w:rFonts w:ascii="Times New Roman" w:hAnsi="Times New Roman" w:cs="Times New Roman"/>
        </w:rPr>
        <w:t xml:space="preserve">Este ataque se basa en conectarse a la señal </w:t>
      </w:r>
      <w:proofErr w:type="spellStart"/>
      <w:r>
        <w:rPr>
          <w:rFonts w:ascii="Times New Roman" w:hAnsi="Times New Roman" w:cs="Times New Roman"/>
        </w:rPr>
        <w:t>WiFi</w:t>
      </w:r>
      <w:proofErr w:type="spellEnd"/>
      <w:r>
        <w:rPr>
          <w:rFonts w:ascii="Times New Roman" w:hAnsi="Times New Roman" w:cs="Times New Roman"/>
        </w:rPr>
        <w:t xml:space="preserve"> del vehículo, que en circunstancias normales de activaba mediante una suscripción contratada por el propietario del vehículo.</w:t>
      </w:r>
    </w:p>
    <w:p w14:paraId="5DC2C281" w14:textId="6D50BCFA" w:rsidR="00357701" w:rsidRDefault="00357701" w:rsidP="00041AC3">
      <w:pPr>
        <w:spacing w:line="360" w:lineRule="auto"/>
        <w:ind w:firstLine="360"/>
        <w:jc w:val="both"/>
        <w:rPr>
          <w:rFonts w:ascii="Times New Roman" w:hAnsi="Times New Roman" w:cs="Times New Roman"/>
        </w:rPr>
      </w:pPr>
      <w:r>
        <w:rPr>
          <w:rFonts w:ascii="Times New Roman" w:hAnsi="Times New Roman" w:cs="Times New Roman"/>
        </w:rPr>
        <w:t>La contraseña de esta señal consistía en un</w:t>
      </w:r>
      <w:r w:rsidR="000F16ED">
        <w:rPr>
          <w:rFonts w:ascii="Times New Roman" w:hAnsi="Times New Roman" w:cs="Times New Roman"/>
        </w:rPr>
        <w:t>a</w:t>
      </w:r>
      <w:r>
        <w:rPr>
          <w:rFonts w:ascii="Times New Roman" w:hAnsi="Times New Roman" w:cs="Times New Roman"/>
        </w:rPr>
        <w:t xml:space="preserve"> clave generada a partir</w:t>
      </w:r>
      <w:r w:rsidR="000F16ED">
        <w:rPr>
          <w:rFonts w:ascii="Times New Roman" w:hAnsi="Times New Roman" w:cs="Times New Roman"/>
        </w:rPr>
        <w:t xml:space="preserve"> de la fecha de puesta en marcha del vehículo y su centralita, con precisión de segundos.</w:t>
      </w:r>
    </w:p>
    <w:p w14:paraId="1C0028BE" w14:textId="46C654CF" w:rsidR="000F16ED" w:rsidRDefault="000F16ED" w:rsidP="00041AC3">
      <w:pPr>
        <w:spacing w:line="360" w:lineRule="auto"/>
        <w:ind w:firstLine="360"/>
        <w:jc w:val="both"/>
        <w:rPr>
          <w:rFonts w:ascii="Times New Roman" w:hAnsi="Times New Roman" w:cs="Times New Roman"/>
        </w:rPr>
      </w:pPr>
      <w:r>
        <w:rPr>
          <w:rFonts w:ascii="Times New Roman" w:hAnsi="Times New Roman" w:cs="Times New Roman"/>
        </w:rPr>
        <w:t xml:space="preserve">Este método de generación de claves hace que un atacante que conozca </w:t>
      </w:r>
      <w:r w:rsidR="00723EB4">
        <w:rPr>
          <w:rFonts w:ascii="Times New Roman" w:hAnsi="Times New Roman" w:cs="Times New Roman"/>
        </w:rPr>
        <w:t>el año</w:t>
      </w:r>
      <w:r>
        <w:rPr>
          <w:rFonts w:ascii="Times New Roman" w:hAnsi="Times New Roman" w:cs="Times New Roman"/>
        </w:rPr>
        <w:t xml:space="preserve"> de fabricación del vehículo y acierte el mes, solo tendría que enfrentarse a unos 15 millones de combinaciones posibles; una cifra bastante pequeña a la hora de llevar un ataque de fuerza bruta con las herramientas adecuadas.</w:t>
      </w:r>
    </w:p>
    <w:p w14:paraId="19F2D8B7" w14:textId="2F49D683" w:rsidR="000F16ED" w:rsidRDefault="000F16ED" w:rsidP="00041AC3">
      <w:pPr>
        <w:spacing w:line="360" w:lineRule="auto"/>
        <w:ind w:firstLine="360"/>
        <w:jc w:val="both"/>
        <w:rPr>
          <w:rFonts w:ascii="Times New Roman" w:hAnsi="Times New Roman" w:cs="Times New Roman"/>
        </w:rPr>
      </w:pPr>
      <w:r>
        <w:rPr>
          <w:rFonts w:ascii="Times New Roman" w:hAnsi="Times New Roman" w:cs="Times New Roman"/>
        </w:rPr>
        <w:lastRenderedPageBreak/>
        <w:t>Con ese conocimiento, el siguiente paso fue tratar de acelerar el proceso para evitar tener que mantenerse cerca del vehículo durante el tiempo que tarda en realizarse el ataque de fuerza bruta.</w:t>
      </w:r>
    </w:p>
    <w:p w14:paraId="0CCEEA29" w14:textId="78F9DC64" w:rsidR="00DC5E10" w:rsidRDefault="000F16ED" w:rsidP="00041AC3">
      <w:pPr>
        <w:spacing w:line="360" w:lineRule="auto"/>
        <w:ind w:firstLine="360"/>
        <w:jc w:val="both"/>
        <w:rPr>
          <w:rFonts w:ascii="Times New Roman" w:hAnsi="Times New Roman" w:cs="Times New Roman"/>
        </w:rPr>
      </w:pPr>
      <w:r>
        <w:rPr>
          <w:rFonts w:ascii="Times New Roman" w:hAnsi="Times New Roman" w:cs="Times New Roman"/>
        </w:rPr>
        <w:t xml:space="preserve">Fue entonces cuando Charlie y Chris descubrieron que la contraseña se generaba antes de que la centralita configurase la fecha y hora reales, </w:t>
      </w:r>
      <w:r w:rsidR="00723EB4">
        <w:rPr>
          <w:rFonts w:ascii="Times New Roman" w:hAnsi="Times New Roman" w:cs="Times New Roman"/>
        </w:rPr>
        <w:t xml:space="preserve">en su lugar usando la fecha del sistema y sumándole los segundos que tardaba en inicializarse la centralita. </w:t>
      </w:r>
    </w:p>
    <w:p w14:paraId="2488DCB2" w14:textId="77777777" w:rsidR="00DC5E10" w:rsidRDefault="00DC5E10" w:rsidP="00041AC3">
      <w:pPr>
        <w:spacing w:line="360" w:lineRule="auto"/>
        <w:ind w:firstLine="360"/>
        <w:jc w:val="both"/>
        <w:rPr>
          <w:rFonts w:ascii="Times New Roman" w:hAnsi="Times New Roman" w:cs="Times New Roman"/>
        </w:rPr>
      </w:pPr>
    </w:p>
    <w:p w14:paraId="70FE0696" w14:textId="77777777" w:rsidR="00DC5E10" w:rsidRDefault="00DC5E10" w:rsidP="00DC5E10">
      <w:pPr>
        <w:keepNext/>
        <w:spacing w:line="360" w:lineRule="auto"/>
        <w:ind w:firstLine="360"/>
        <w:jc w:val="both"/>
      </w:pPr>
      <w:r>
        <w:rPr>
          <w:noProof/>
        </w:rPr>
        <w:drawing>
          <wp:inline distT="0" distB="0" distL="0" distR="0" wp14:anchorId="431EAEA4" wp14:editId="6F411827">
            <wp:extent cx="5400040" cy="3375025"/>
            <wp:effectExtent l="0" t="0" r="0" b="0"/>
            <wp:docPr id="10" name="Imagen 10" descr="Pantalla de computadora con imágen de hombr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Pantalla de computadora con imágen de hombre&#10;&#10;Descripción generada automáticamente con confianza m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3EB72D97" w14:textId="4644BB2C" w:rsidR="000F16ED" w:rsidRDefault="00E33478" w:rsidP="00DC5E10">
      <w:pPr>
        <w:pStyle w:val="Descripcin"/>
        <w:jc w:val="both"/>
        <w:rPr>
          <w:rFonts w:ascii="Times New Roman" w:hAnsi="Times New Roman" w:cs="Times New Roman"/>
        </w:rPr>
      </w:pPr>
      <w:r>
        <w:rPr>
          <w:rFonts w:ascii="Times New Roman" w:hAnsi="Times New Roman" w:cs="Times New Roman"/>
        </w:rPr>
        <w:t>Figura 4</w:t>
      </w:r>
      <w:r w:rsidR="00DC5E10">
        <w:t xml:space="preserve">. </w:t>
      </w:r>
      <w:r w:rsidR="00DC5E10" w:rsidRPr="002D7B5D">
        <w:t>Ejemplo de generación de contraseña</w:t>
      </w:r>
    </w:p>
    <w:p w14:paraId="0AB041A2" w14:textId="77777777" w:rsidR="00DC5E10" w:rsidRDefault="00DC5E10" w:rsidP="00041AC3">
      <w:pPr>
        <w:spacing w:line="360" w:lineRule="auto"/>
        <w:ind w:firstLine="360"/>
        <w:jc w:val="both"/>
        <w:rPr>
          <w:rFonts w:ascii="Times New Roman" w:hAnsi="Times New Roman" w:cs="Times New Roman"/>
        </w:rPr>
      </w:pPr>
    </w:p>
    <w:p w14:paraId="3E7E484D" w14:textId="6E97070F" w:rsidR="00723EB4" w:rsidRDefault="00723EB4" w:rsidP="00041AC3">
      <w:pPr>
        <w:spacing w:line="360" w:lineRule="auto"/>
        <w:ind w:firstLine="360"/>
        <w:jc w:val="both"/>
        <w:rPr>
          <w:rFonts w:ascii="Times New Roman" w:hAnsi="Times New Roman" w:cs="Times New Roman"/>
        </w:rPr>
      </w:pPr>
      <w:r>
        <w:rPr>
          <w:rFonts w:ascii="Times New Roman" w:hAnsi="Times New Roman" w:cs="Times New Roman"/>
        </w:rPr>
        <w:t xml:space="preserve">Con esto lograron el acceso a la unidad central del vehículo y pudieron extender el ataque al reproductor multimedia del vehículo, lo que permitía alterar la radio, así como el reproductor de música o el volumen de </w:t>
      </w:r>
      <w:r w:rsidR="00D3725C">
        <w:rPr>
          <w:rFonts w:ascii="Times New Roman" w:hAnsi="Times New Roman" w:cs="Times New Roman"/>
        </w:rPr>
        <w:t>ést</w:t>
      </w:r>
      <w:r>
        <w:rPr>
          <w:rFonts w:ascii="Times New Roman" w:hAnsi="Times New Roman" w:cs="Times New Roman"/>
        </w:rPr>
        <w:t>e.</w:t>
      </w:r>
    </w:p>
    <w:p w14:paraId="22645B79" w14:textId="09DEFF4F" w:rsidR="00575CD3" w:rsidRDefault="00575CD3" w:rsidP="00041AC3">
      <w:pPr>
        <w:spacing w:line="360" w:lineRule="auto"/>
        <w:ind w:firstLine="360"/>
        <w:jc w:val="both"/>
        <w:rPr>
          <w:rFonts w:ascii="Times New Roman" w:hAnsi="Times New Roman" w:cs="Times New Roman"/>
        </w:rPr>
      </w:pPr>
      <w:r>
        <w:rPr>
          <w:rFonts w:ascii="Times New Roman" w:hAnsi="Times New Roman" w:cs="Times New Roman"/>
        </w:rPr>
        <w:t xml:space="preserve">Una vez consiguieron interceptar el reproductor multimedia, pudieron generar un </w:t>
      </w:r>
      <w:proofErr w:type="spellStart"/>
      <w:r>
        <w:rPr>
          <w:rFonts w:ascii="Times New Roman" w:hAnsi="Times New Roman" w:cs="Times New Roman"/>
        </w:rPr>
        <w:t>payload</w:t>
      </w:r>
      <w:proofErr w:type="spellEnd"/>
      <w:r>
        <w:rPr>
          <w:rFonts w:ascii="Times New Roman" w:hAnsi="Times New Roman" w:cs="Times New Roman"/>
        </w:rPr>
        <w:t xml:space="preserve"> camuflado como actualización del firmware del coche, con el que poder infectar el Bus CAN (red interna que gestiona las conexiones de todas las piezas). Esto no fue difícil ya que las actualizaciones no tenían comprobaciones de seguridad ni requerían ninguna clase de firma.</w:t>
      </w:r>
    </w:p>
    <w:p w14:paraId="4AF53797" w14:textId="3E6D9593" w:rsidR="00575CD3" w:rsidRDefault="00575CD3" w:rsidP="00041AC3">
      <w:pPr>
        <w:spacing w:line="360" w:lineRule="auto"/>
        <w:ind w:firstLine="360"/>
        <w:jc w:val="both"/>
        <w:rPr>
          <w:rFonts w:ascii="Times New Roman" w:hAnsi="Times New Roman" w:cs="Times New Roman"/>
        </w:rPr>
      </w:pPr>
      <w:r>
        <w:rPr>
          <w:rFonts w:ascii="Times New Roman" w:hAnsi="Times New Roman" w:cs="Times New Roman"/>
        </w:rPr>
        <w:t>Con dicha actualización pudieron tomar el mando del controlador V850, lo que les permitió controlar la dirección, el motor, el sistema de bloqueo de puertas e incluso el termostato del vehículo.</w:t>
      </w:r>
      <w:r w:rsidR="00BF5C7B">
        <w:rPr>
          <w:rFonts w:ascii="Times New Roman" w:hAnsi="Times New Roman" w:cs="Times New Roman"/>
        </w:rPr>
        <w:t xml:space="preserve"> [</w:t>
      </w:r>
      <w:r w:rsidR="00D3725C">
        <w:rPr>
          <w:rFonts w:ascii="Times New Roman" w:hAnsi="Times New Roman" w:cs="Times New Roman"/>
        </w:rPr>
        <w:t>6</w:t>
      </w:r>
      <w:r w:rsidR="00BF5C7B">
        <w:rPr>
          <w:rFonts w:ascii="Times New Roman" w:hAnsi="Times New Roman" w:cs="Times New Roman"/>
        </w:rPr>
        <w:t>]</w:t>
      </w:r>
    </w:p>
    <w:p w14:paraId="0F792475" w14:textId="52057D07" w:rsidR="00575CD3" w:rsidRDefault="00575CD3" w:rsidP="00041AC3">
      <w:pPr>
        <w:spacing w:line="360" w:lineRule="auto"/>
        <w:ind w:firstLine="360"/>
        <w:jc w:val="both"/>
        <w:rPr>
          <w:rFonts w:ascii="Times New Roman" w:hAnsi="Times New Roman" w:cs="Times New Roman"/>
        </w:rPr>
      </w:pPr>
      <w:r>
        <w:rPr>
          <w:rFonts w:ascii="Times New Roman" w:hAnsi="Times New Roman" w:cs="Times New Roman"/>
        </w:rPr>
        <w:lastRenderedPageBreak/>
        <w:t xml:space="preserve">Este caso resulta especialmente perturbador, ya que pone de manifiesto como, si bien los dispositivos </w:t>
      </w:r>
      <w:proofErr w:type="spellStart"/>
      <w:r>
        <w:rPr>
          <w:rFonts w:ascii="Times New Roman" w:hAnsi="Times New Roman" w:cs="Times New Roman"/>
        </w:rPr>
        <w:t>IoT</w:t>
      </w:r>
      <w:proofErr w:type="spellEnd"/>
      <w:r>
        <w:rPr>
          <w:rFonts w:ascii="Times New Roman" w:hAnsi="Times New Roman" w:cs="Times New Roman"/>
        </w:rPr>
        <w:t xml:space="preserve"> nos ofrecen cantidad de opciones y personalización que hace unas décadas hubieran resultado impensables, también hacen que si la empresa encargada del diseño y fabricación del dispositivo no toma las suficientes medidas de seguridad, puede convertir algo tan familiar y a lo que estamos acostumbrados como un coche, en una trampa mortal si es interceptado por un atacante con suficiente conocimiento.</w:t>
      </w:r>
    </w:p>
    <w:p w14:paraId="379A536E" w14:textId="77777777" w:rsidR="00575CD3" w:rsidRDefault="00575CD3" w:rsidP="00357701">
      <w:pPr>
        <w:ind w:firstLine="360"/>
        <w:rPr>
          <w:rFonts w:ascii="Times New Roman" w:hAnsi="Times New Roman" w:cs="Times New Roman"/>
        </w:rPr>
      </w:pPr>
    </w:p>
    <w:p w14:paraId="72EB8276" w14:textId="43B095B1" w:rsidR="000F16ED" w:rsidRDefault="000F16ED" w:rsidP="000F16ED">
      <w:pPr>
        <w:keepNext/>
        <w:ind w:firstLine="360"/>
      </w:pPr>
      <w:r>
        <w:rPr>
          <w:noProof/>
        </w:rPr>
        <w:drawing>
          <wp:inline distT="0" distB="0" distL="0" distR="0" wp14:anchorId="6C573DCB" wp14:editId="2CD1BA6C">
            <wp:extent cx="5400040" cy="3543935"/>
            <wp:effectExtent l="0" t="0" r="0" b="0"/>
            <wp:docPr id="9" name="Imagen 9" descr="Un grupo de personas en un audito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 grupo de personas en un auditorio&#10;&#10;Descripción generada automáticamente con confianza medi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543935"/>
                    </a:xfrm>
                    <a:prstGeom prst="rect">
                      <a:avLst/>
                    </a:prstGeom>
                    <a:noFill/>
                    <a:ln>
                      <a:noFill/>
                    </a:ln>
                  </pic:spPr>
                </pic:pic>
              </a:graphicData>
            </a:graphic>
          </wp:inline>
        </w:drawing>
      </w:r>
    </w:p>
    <w:p w14:paraId="31EE6489" w14:textId="754BA12C" w:rsidR="000F16ED" w:rsidRDefault="00E33478" w:rsidP="000F16ED">
      <w:pPr>
        <w:pStyle w:val="Descripcin"/>
      </w:pPr>
      <w:r>
        <w:rPr>
          <w:rFonts w:ascii="Times New Roman" w:hAnsi="Times New Roman" w:cs="Times New Roman"/>
        </w:rPr>
        <w:t>Figura 5</w:t>
      </w:r>
      <w:r w:rsidR="000F16ED">
        <w:t xml:space="preserve">. Demostración del </w:t>
      </w:r>
      <w:proofErr w:type="spellStart"/>
      <w:r w:rsidR="000F16ED">
        <w:t>hack</w:t>
      </w:r>
      <w:proofErr w:type="spellEnd"/>
      <w:r w:rsidR="000F16ED">
        <w:t xml:space="preserve"> en la Black </w:t>
      </w:r>
      <w:proofErr w:type="spellStart"/>
      <w:r w:rsidR="000F16ED">
        <w:t>Hat</w:t>
      </w:r>
      <w:proofErr w:type="spellEnd"/>
      <w:r w:rsidR="000F16ED">
        <w:t xml:space="preserve"> USA 2015</w:t>
      </w:r>
    </w:p>
    <w:p w14:paraId="3EF9F8F9" w14:textId="77777777" w:rsidR="005D7D2C" w:rsidRDefault="005D7D2C" w:rsidP="0021546D"/>
    <w:p w14:paraId="3BB7A88C" w14:textId="5012DF4F" w:rsidR="005D7D2C" w:rsidRDefault="005D7D2C" w:rsidP="002E00CE">
      <w:pPr>
        <w:pStyle w:val="Ttulo2"/>
        <w:numPr>
          <w:ilvl w:val="1"/>
          <w:numId w:val="20"/>
        </w:numPr>
        <w:rPr>
          <w:rFonts w:ascii="Times New Roman" w:hAnsi="Times New Roman" w:cs="Times New Roman"/>
        </w:rPr>
      </w:pPr>
      <w:bookmarkStart w:id="224" w:name="_Toc110772385"/>
      <w:r>
        <w:rPr>
          <w:rFonts w:ascii="Times New Roman" w:hAnsi="Times New Roman" w:cs="Times New Roman"/>
        </w:rPr>
        <w:t xml:space="preserve">Vulnerabilidades en los monitores de frecuencia cardiaca para bebés </w:t>
      </w:r>
      <w:proofErr w:type="spellStart"/>
      <w:r>
        <w:rPr>
          <w:rFonts w:ascii="Times New Roman" w:hAnsi="Times New Roman" w:cs="Times New Roman"/>
        </w:rPr>
        <w:t>Owlet</w:t>
      </w:r>
      <w:bookmarkEnd w:id="224"/>
      <w:proofErr w:type="spellEnd"/>
    </w:p>
    <w:p w14:paraId="2BA83C54" w14:textId="77777777" w:rsidR="005D7D2C" w:rsidRDefault="005D7D2C" w:rsidP="005D7D2C">
      <w:pPr>
        <w:pStyle w:val="Ttulo2"/>
        <w:rPr>
          <w:rFonts w:ascii="Times New Roman" w:hAnsi="Times New Roman" w:cs="Times New Roman"/>
        </w:rPr>
      </w:pPr>
    </w:p>
    <w:p w14:paraId="13516398" w14:textId="77777777" w:rsidR="005D7D2C" w:rsidRDefault="005D7D2C" w:rsidP="00041AC3">
      <w:pPr>
        <w:spacing w:line="360" w:lineRule="auto"/>
        <w:ind w:firstLine="360"/>
        <w:jc w:val="both"/>
        <w:rPr>
          <w:rFonts w:ascii="Times New Roman" w:hAnsi="Times New Roman" w:cs="Times New Roman"/>
        </w:rPr>
      </w:pPr>
      <w:r>
        <w:rPr>
          <w:rFonts w:ascii="Times New Roman" w:hAnsi="Times New Roman" w:cs="Times New Roman"/>
        </w:rPr>
        <w:t xml:space="preserve">En 2016 saltó la voz de alarma debido a una serie de vulnerabilidades descubiertas en los monitores de frecuencia cardiaca de la marca </w:t>
      </w:r>
      <w:proofErr w:type="spellStart"/>
      <w:r>
        <w:rPr>
          <w:rFonts w:ascii="Times New Roman" w:hAnsi="Times New Roman" w:cs="Times New Roman"/>
        </w:rPr>
        <w:t>Owlet</w:t>
      </w:r>
      <w:proofErr w:type="spellEnd"/>
      <w:r>
        <w:rPr>
          <w:rFonts w:ascii="Times New Roman" w:hAnsi="Times New Roman" w:cs="Times New Roman"/>
        </w:rPr>
        <w:t xml:space="preserve">, que se colocan en el calcetín del recién nacido y se sincronizan con un </w:t>
      </w:r>
      <w:proofErr w:type="spellStart"/>
      <w:proofErr w:type="gramStart"/>
      <w:r>
        <w:rPr>
          <w:rFonts w:ascii="Times New Roman" w:hAnsi="Times New Roman" w:cs="Times New Roman"/>
        </w:rPr>
        <w:t>hub</w:t>
      </w:r>
      <w:proofErr w:type="spellEnd"/>
      <w:proofErr w:type="gramEnd"/>
      <w:r>
        <w:rPr>
          <w:rFonts w:ascii="Times New Roman" w:hAnsi="Times New Roman" w:cs="Times New Roman"/>
        </w:rPr>
        <w:t>, y en caso de detectar alguna anomalía, envían una alerta al smartphone de los padres.</w:t>
      </w:r>
    </w:p>
    <w:p w14:paraId="028C1031" w14:textId="757C79C5" w:rsidR="00253CFB" w:rsidRDefault="00F107E0" w:rsidP="00041AC3">
      <w:pPr>
        <w:spacing w:line="360" w:lineRule="auto"/>
        <w:ind w:firstLine="360"/>
        <w:jc w:val="both"/>
        <w:rPr>
          <w:rFonts w:ascii="Times New Roman" w:hAnsi="Times New Roman" w:cs="Times New Roman"/>
        </w:rPr>
      </w:pPr>
      <w:r>
        <w:rPr>
          <w:rFonts w:ascii="Times New Roman" w:hAnsi="Times New Roman" w:cs="Times New Roman"/>
        </w:rPr>
        <w:tab/>
        <w:t>El investigador esp</w:t>
      </w:r>
      <w:r w:rsidR="004B4CF1">
        <w:rPr>
          <w:rFonts w:ascii="Times New Roman" w:hAnsi="Times New Roman" w:cs="Times New Roman"/>
        </w:rPr>
        <w:t xml:space="preserve">ecializado en seguridad informática </w:t>
      </w:r>
      <w:r w:rsidR="004B4CF1" w:rsidRPr="004B4CF1">
        <w:rPr>
          <w:rFonts w:ascii="Times New Roman" w:hAnsi="Times New Roman" w:cs="Times New Roman"/>
        </w:rPr>
        <w:t xml:space="preserve">Jonathan </w:t>
      </w:r>
      <w:proofErr w:type="spellStart"/>
      <w:r w:rsidR="004B4CF1" w:rsidRPr="004B4CF1">
        <w:rPr>
          <w:rFonts w:ascii="Times New Roman" w:hAnsi="Times New Roman" w:cs="Times New Roman"/>
        </w:rPr>
        <w:t>Zdziarski</w:t>
      </w:r>
      <w:proofErr w:type="spellEnd"/>
      <w:r w:rsidR="00D41D03">
        <w:rPr>
          <w:rFonts w:ascii="Times New Roman" w:hAnsi="Times New Roman" w:cs="Times New Roman"/>
        </w:rPr>
        <w:t xml:space="preserve"> fue quien dio la voz de alarma, al descubrir que el monitor </w:t>
      </w:r>
      <w:r w:rsidR="00D3725C">
        <w:rPr>
          <w:rFonts w:ascii="Times New Roman" w:hAnsi="Times New Roman" w:cs="Times New Roman"/>
        </w:rPr>
        <w:t>cifraba</w:t>
      </w:r>
      <w:r w:rsidR="00D41D03">
        <w:rPr>
          <w:rFonts w:ascii="Times New Roman" w:hAnsi="Times New Roman" w:cs="Times New Roman"/>
        </w:rPr>
        <w:t xml:space="preserve"> la información del dispositivo, que era enviada a los servidores de la empresa propietaria, que serían quienes contactarían con los</w:t>
      </w:r>
      <w:r w:rsidR="00253CFB">
        <w:rPr>
          <w:rFonts w:ascii="Times New Roman" w:hAnsi="Times New Roman" w:cs="Times New Roman"/>
        </w:rPr>
        <w:t xml:space="preserve"> padres en caso de ser necesario. El problema es que la red </w:t>
      </w:r>
      <w:proofErr w:type="spellStart"/>
      <w:r w:rsidR="00253CFB">
        <w:rPr>
          <w:rFonts w:ascii="Times New Roman" w:hAnsi="Times New Roman" w:cs="Times New Roman"/>
        </w:rPr>
        <w:t>Wi</w:t>
      </w:r>
      <w:proofErr w:type="spellEnd"/>
      <w:r w:rsidR="00253CFB">
        <w:rPr>
          <w:rFonts w:ascii="Times New Roman" w:hAnsi="Times New Roman" w:cs="Times New Roman"/>
        </w:rPr>
        <w:t xml:space="preserve">-Fi generada para que el dispositivo se </w:t>
      </w:r>
      <w:r w:rsidR="00253CFB">
        <w:rPr>
          <w:rFonts w:ascii="Times New Roman" w:hAnsi="Times New Roman" w:cs="Times New Roman"/>
        </w:rPr>
        <w:lastRenderedPageBreak/>
        <w:t xml:space="preserve">conectase al </w:t>
      </w:r>
      <w:proofErr w:type="spellStart"/>
      <w:proofErr w:type="gramStart"/>
      <w:r w:rsidR="00253CFB">
        <w:rPr>
          <w:rFonts w:ascii="Times New Roman" w:hAnsi="Times New Roman" w:cs="Times New Roman"/>
        </w:rPr>
        <w:t>hub</w:t>
      </w:r>
      <w:proofErr w:type="spellEnd"/>
      <w:proofErr w:type="gramEnd"/>
      <w:r w:rsidR="00253CFB">
        <w:rPr>
          <w:rFonts w:ascii="Times New Roman" w:hAnsi="Times New Roman" w:cs="Times New Roman"/>
        </w:rPr>
        <w:t xml:space="preserve"> estaba totalmente abierta, permitiendo a cualquier persona dentro del rango poder interceptar la información.</w:t>
      </w:r>
    </w:p>
    <w:p w14:paraId="208369CB" w14:textId="6011D715" w:rsidR="003F44E6" w:rsidRDefault="00253CFB" w:rsidP="00041AC3">
      <w:pPr>
        <w:spacing w:line="360" w:lineRule="auto"/>
        <w:ind w:firstLine="360"/>
        <w:jc w:val="both"/>
        <w:rPr>
          <w:rFonts w:ascii="Times New Roman" w:hAnsi="Times New Roman" w:cs="Times New Roman"/>
        </w:rPr>
      </w:pPr>
      <w:r>
        <w:rPr>
          <w:rFonts w:ascii="Times New Roman" w:hAnsi="Times New Roman" w:cs="Times New Roman"/>
        </w:rPr>
        <w:tab/>
        <w:t>Además de esto, si el atacante envía comando</w:t>
      </w:r>
      <w:r w:rsidR="00D3725C">
        <w:rPr>
          <w:rFonts w:ascii="Times New Roman" w:hAnsi="Times New Roman" w:cs="Times New Roman"/>
        </w:rPr>
        <w:t>s</w:t>
      </w:r>
      <w:r>
        <w:rPr>
          <w:rFonts w:ascii="Times New Roman" w:hAnsi="Times New Roman" w:cs="Times New Roman"/>
        </w:rPr>
        <w:t xml:space="preserve"> HTTP simples al </w:t>
      </w:r>
      <w:proofErr w:type="spellStart"/>
      <w:r>
        <w:rPr>
          <w:rFonts w:ascii="Times New Roman" w:hAnsi="Times New Roman" w:cs="Times New Roman"/>
        </w:rPr>
        <w:t>hub</w:t>
      </w:r>
      <w:proofErr w:type="spellEnd"/>
      <w:r>
        <w:rPr>
          <w:rFonts w:ascii="Times New Roman" w:hAnsi="Times New Roman" w:cs="Times New Roman"/>
        </w:rPr>
        <w:t xml:space="preserve">, puede hacer que </w:t>
      </w:r>
      <w:r w:rsidR="00D3725C">
        <w:rPr>
          <w:rFonts w:ascii="Times New Roman" w:hAnsi="Times New Roman" w:cs="Times New Roman"/>
        </w:rPr>
        <w:t>és</w:t>
      </w:r>
      <w:r w:rsidR="00041AC3">
        <w:rPr>
          <w:rFonts w:ascii="Times New Roman" w:hAnsi="Times New Roman" w:cs="Times New Roman"/>
        </w:rPr>
        <w:t xml:space="preserve">te se desconecte de la red </w:t>
      </w:r>
      <w:proofErr w:type="spellStart"/>
      <w:r w:rsidR="00041AC3">
        <w:rPr>
          <w:rFonts w:ascii="Times New Roman" w:hAnsi="Times New Roman" w:cs="Times New Roman"/>
        </w:rPr>
        <w:t>Wi</w:t>
      </w:r>
      <w:proofErr w:type="spellEnd"/>
      <w:r w:rsidR="00041AC3">
        <w:rPr>
          <w:rFonts w:ascii="Times New Roman" w:hAnsi="Times New Roman" w:cs="Times New Roman"/>
        </w:rPr>
        <w:t xml:space="preserve">-Fi doméstica, volviéndolo inútil, así como conectarlo a otra red creada por el atacante, permitiendo que no sólo </w:t>
      </w:r>
      <w:r w:rsidR="00D3725C">
        <w:rPr>
          <w:rFonts w:ascii="Times New Roman" w:hAnsi="Times New Roman" w:cs="Times New Roman"/>
        </w:rPr>
        <w:t>é</w:t>
      </w:r>
      <w:r w:rsidR="00041AC3">
        <w:rPr>
          <w:rFonts w:ascii="Times New Roman" w:hAnsi="Times New Roman" w:cs="Times New Roman"/>
        </w:rPr>
        <w:t xml:space="preserve">ste pueda interceptar la información enviada por el dispositivo, sino que puede hacer que </w:t>
      </w:r>
      <w:r w:rsidR="00D3725C">
        <w:rPr>
          <w:rFonts w:ascii="Times New Roman" w:hAnsi="Times New Roman" w:cs="Times New Roman"/>
        </w:rPr>
        <w:t>la conexión</w:t>
      </w:r>
      <w:r w:rsidR="00041AC3">
        <w:rPr>
          <w:rFonts w:ascii="Times New Roman" w:hAnsi="Times New Roman" w:cs="Times New Roman"/>
        </w:rPr>
        <w:t xml:space="preserve"> nunca llegue a los servidores de la empresa, inutilizando el dispositivo y dejando expuesto al bebé en caso de que sufriera alguna complicación, ya que la alerta nunca sería enviada.</w:t>
      </w:r>
    </w:p>
    <w:p w14:paraId="52CF82FE" w14:textId="5290BEBF" w:rsidR="003F44E6" w:rsidRDefault="003F44E6" w:rsidP="00041AC3">
      <w:pPr>
        <w:spacing w:line="360" w:lineRule="auto"/>
        <w:ind w:firstLine="360"/>
        <w:jc w:val="both"/>
        <w:rPr>
          <w:rFonts w:ascii="Times New Roman" w:hAnsi="Times New Roman" w:cs="Times New Roman"/>
        </w:rPr>
      </w:pPr>
      <w:r>
        <w:rPr>
          <w:rFonts w:ascii="Times New Roman" w:hAnsi="Times New Roman" w:cs="Times New Roman"/>
        </w:rPr>
        <w:t>Este ataque es tan sencillo de realizar como realizar un escaneo de dispositivos con el puerto 80 abierto dentro de nuestra red doméstica, y una vez localizado, conectarnos a él, ya que no implementa ninguna medida de autentificación ni de autorización, ni a la hora de conectarnos a él ni a nivel de interfaz, lo que permite que un atacante pueda fácilmente eliminar la información sobre la red inalámbrica a la que este se conecta, o modificarla para vincularla a la red deseada.</w:t>
      </w:r>
      <w:r w:rsidR="00DC5E10">
        <w:rPr>
          <w:rFonts w:ascii="Times New Roman" w:hAnsi="Times New Roman" w:cs="Times New Roman"/>
        </w:rPr>
        <w:t xml:space="preserve"> [</w:t>
      </w:r>
      <w:r w:rsidR="00D3725C">
        <w:rPr>
          <w:rFonts w:ascii="Times New Roman" w:hAnsi="Times New Roman" w:cs="Times New Roman"/>
        </w:rPr>
        <w:t>7</w:t>
      </w:r>
      <w:r w:rsidR="00DC5E10">
        <w:rPr>
          <w:rFonts w:ascii="Times New Roman" w:hAnsi="Times New Roman" w:cs="Times New Roman"/>
        </w:rPr>
        <w:t>]</w:t>
      </w:r>
    </w:p>
    <w:p w14:paraId="17571064" w14:textId="68DFAB03" w:rsidR="00D54515" w:rsidRDefault="003F44E6" w:rsidP="001606C8">
      <w:pPr>
        <w:spacing w:line="360" w:lineRule="auto"/>
        <w:ind w:firstLine="360"/>
        <w:jc w:val="both"/>
      </w:pPr>
      <w:r>
        <w:rPr>
          <w:rFonts w:ascii="Times New Roman" w:hAnsi="Times New Roman" w:cs="Times New Roman"/>
        </w:rPr>
        <w:tab/>
        <w:t>Este caso demuestra una vez más lo que hemos visto en durante esta sección, que un dispositivo que debería hacernos la vida más fácil, si no es diseñado con la seguridad en mente por parte del fabricante, puede acarrear nuevos problemas, que en casos como este son más grandes e importantes que las facilidades y beneficios que aporta su existencia.</w:t>
      </w:r>
      <w:r w:rsidR="00D54515">
        <w:rPr>
          <w:noProof/>
        </w:rPr>
        <w:drawing>
          <wp:inline distT="0" distB="0" distL="0" distR="0" wp14:anchorId="5B554854" wp14:editId="20A45B63">
            <wp:extent cx="3741420" cy="3741420"/>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1420" cy="3741420"/>
                    </a:xfrm>
                    <a:prstGeom prst="rect">
                      <a:avLst/>
                    </a:prstGeom>
                    <a:noFill/>
                    <a:ln>
                      <a:noFill/>
                    </a:ln>
                  </pic:spPr>
                </pic:pic>
              </a:graphicData>
            </a:graphic>
          </wp:inline>
        </w:drawing>
      </w:r>
    </w:p>
    <w:p w14:paraId="1D23D84C" w14:textId="33CAC321" w:rsidR="00A647DC" w:rsidRPr="009C1685" w:rsidDel="009C1685" w:rsidRDefault="00E33478" w:rsidP="009C1685">
      <w:pPr>
        <w:pStyle w:val="Descripcin"/>
        <w:jc w:val="both"/>
        <w:rPr>
          <w:del w:id="225" w:author="José Luis Caro Bozzino" w:date="2022-08-07T13:45:00Z"/>
          <w:rPrChange w:id="226" w:author="José Luis Caro Bozzino" w:date="2022-08-07T13:45:00Z">
            <w:rPr>
              <w:del w:id="227" w:author="José Luis Caro Bozzino" w:date="2022-08-07T13:45:00Z"/>
              <w:rFonts w:ascii="Times New Roman" w:eastAsiaTheme="majorEastAsia" w:hAnsi="Times New Roman" w:cs="Times New Roman"/>
              <w:color w:val="2F5496" w:themeColor="accent1" w:themeShade="BF"/>
            </w:rPr>
          </w:rPrChange>
        </w:rPr>
        <w:pPrChange w:id="228" w:author="José Luis Caro Bozzino" w:date="2022-08-07T13:45:00Z">
          <w:pPr/>
        </w:pPrChange>
      </w:pPr>
      <w:r>
        <w:t>Figura 6.</w:t>
      </w:r>
      <w:r w:rsidR="00D54515">
        <w:t xml:space="preserve"> Revisión actual del </w:t>
      </w:r>
      <w:proofErr w:type="spellStart"/>
      <w:r w:rsidR="00D54515">
        <w:t>Owlet</w:t>
      </w:r>
      <w:proofErr w:type="spellEnd"/>
      <w:r w:rsidR="00D54515">
        <w:t xml:space="preserve"> </w:t>
      </w:r>
      <w:proofErr w:type="spellStart"/>
      <w:r w:rsidR="00D54515">
        <w:t>Sock</w:t>
      </w:r>
      <w:proofErr w:type="spellEnd"/>
    </w:p>
    <w:p w14:paraId="32B892F8" w14:textId="6DEAF6C7" w:rsidR="001606C8" w:rsidDel="009C1685" w:rsidRDefault="001606C8" w:rsidP="009C1685">
      <w:pPr>
        <w:pStyle w:val="Descripcin"/>
        <w:rPr>
          <w:del w:id="229" w:author="José Luis Caro Bozzino" w:date="2022-08-07T13:45:00Z"/>
          <w:rFonts w:ascii="Times New Roman" w:eastAsiaTheme="majorEastAsia" w:hAnsi="Times New Roman" w:cs="Times New Roman"/>
          <w:color w:val="2F5496" w:themeColor="accent1" w:themeShade="BF"/>
        </w:rPr>
        <w:pPrChange w:id="230" w:author="José Luis Caro Bozzino" w:date="2022-08-07T13:45:00Z">
          <w:pPr/>
        </w:pPrChange>
      </w:pPr>
    </w:p>
    <w:p w14:paraId="6A0A2375" w14:textId="7B584CB0" w:rsidR="001606C8" w:rsidDel="009C1685" w:rsidRDefault="001606C8" w:rsidP="009C1685">
      <w:pPr>
        <w:pStyle w:val="Descripcin"/>
        <w:rPr>
          <w:del w:id="231" w:author="José Luis Caro Bozzino" w:date="2022-08-07T13:45:00Z"/>
          <w:rFonts w:ascii="Times New Roman" w:eastAsiaTheme="majorEastAsia" w:hAnsi="Times New Roman" w:cs="Times New Roman"/>
          <w:color w:val="2F5496" w:themeColor="accent1" w:themeShade="BF"/>
        </w:rPr>
        <w:pPrChange w:id="232" w:author="José Luis Caro Bozzino" w:date="2022-08-07T13:45:00Z">
          <w:pPr/>
        </w:pPrChange>
      </w:pPr>
    </w:p>
    <w:p w14:paraId="0582ED62" w14:textId="1B376424" w:rsidR="001606C8" w:rsidDel="009C1685" w:rsidRDefault="001606C8" w:rsidP="009C1685">
      <w:pPr>
        <w:pStyle w:val="Descripcin"/>
        <w:rPr>
          <w:del w:id="233" w:author="José Luis Caro Bozzino" w:date="2022-08-07T13:45:00Z"/>
          <w:rFonts w:ascii="Times New Roman" w:eastAsiaTheme="majorEastAsia" w:hAnsi="Times New Roman" w:cs="Times New Roman"/>
          <w:color w:val="2F5496" w:themeColor="accent1" w:themeShade="BF"/>
        </w:rPr>
        <w:pPrChange w:id="234" w:author="José Luis Caro Bozzino" w:date="2022-08-07T13:45:00Z">
          <w:pPr/>
        </w:pPrChange>
      </w:pPr>
    </w:p>
    <w:p w14:paraId="7FA4DF5A" w14:textId="77777777" w:rsidR="001606C8" w:rsidRDefault="001606C8" w:rsidP="009C1685">
      <w:pPr>
        <w:pStyle w:val="Descripcin"/>
        <w:rPr>
          <w:rFonts w:ascii="Times New Roman" w:eastAsiaTheme="majorEastAsia" w:hAnsi="Times New Roman" w:cs="Times New Roman"/>
          <w:color w:val="2F5496" w:themeColor="accent1" w:themeShade="BF"/>
        </w:rPr>
        <w:pPrChange w:id="235" w:author="José Luis Caro Bozzino" w:date="2022-08-07T13:45:00Z">
          <w:pPr/>
        </w:pPrChange>
      </w:pPr>
    </w:p>
    <w:p w14:paraId="21C005F0" w14:textId="00F50B98" w:rsidR="0061203F" w:rsidRPr="006F702F" w:rsidDel="00817400" w:rsidRDefault="009C1685" w:rsidP="009C1685">
      <w:pPr>
        <w:pStyle w:val="Ttulo1"/>
        <w:numPr>
          <w:ilvl w:val="0"/>
          <w:numId w:val="15"/>
        </w:numPr>
        <w:spacing w:line="360" w:lineRule="auto"/>
        <w:jc w:val="both"/>
        <w:rPr>
          <w:del w:id="236" w:author="José Luis Caro Bozzino" w:date="2022-08-07T12:24:00Z"/>
          <w:rFonts w:ascii="Times New Roman" w:hAnsi="Times New Roman" w:cs="Times New Roman"/>
        </w:rPr>
        <w:pPrChange w:id="237" w:author="José Luis Caro Bozzino" w:date="2022-08-07T13:45:00Z">
          <w:pPr>
            <w:pStyle w:val="Ttulo1"/>
            <w:numPr>
              <w:numId w:val="15"/>
            </w:numPr>
            <w:ind w:left="720" w:hanging="360"/>
          </w:pPr>
        </w:pPrChange>
      </w:pPr>
      <w:bookmarkStart w:id="238" w:name="_Toc110772386"/>
      <w:proofErr w:type="spellStart"/>
      <w:ins w:id="239" w:author="José Luis Caro Bozzino" w:date="2022-08-07T13:45:00Z">
        <w:r>
          <w:rPr>
            <w:rFonts w:ascii="Times New Roman" w:hAnsi="Times New Roman" w:cs="Times New Roman"/>
          </w:rPr>
          <w:lastRenderedPageBreak/>
          <w:t>State</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art</w:t>
        </w:r>
      </w:ins>
      <w:bookmarkEnd w:id="238"/>
      <w:del w:id="240" w:author="José Luis Caro Bozzino" w:date="2022-08-07T13:45:00Z">
        <w:r w:rsidR="00757D2E" w:rsidRPr="00817400" w:rsidDel="009C1685">
          <w:rPr>
            <w:rFonts w:ascii="Times New Roman" w:hAnsi="Times New Roman" w:cs="Times New Roman"/>
          </w:rPr>
          <w:delText>S</w:delText>
        </w:r>
      </w:del>
      <w:del w:id="241" w:author="José Luis Caro Bozzino" w:date="2022-08-07T12:24:00Z">
        <w:r w:rsidR="00757D2E" w:rsidRPr="00817400" w:rsidDel="00817400">
          <w:rPr>
            <w:rFonts w:ascii="Times New Roman" w:hAnsi="Times New Roman" w:cs="Times New Roman"/>
          </w:rPr>
          <w:delText>T</w:delText>
        </w:r>
        <w:r w:rsidR="00757D2E" w:rsidRPr="006F702F" w:rsidDel="00817400">
          <w:rPr>
            <w:rFonts w:ascii="Times New Roman" w:hAnsi="Times New Roman" w:cs="Times New Roman"/>
          </w:rPr>
          <w:delText xml:space="preserve">ATE OF THE </w:delText>
        </w:r>
        <w:commentRangeStart w:id="242"/>
        <w:r w:rsidR="00757D2E" w:rsidRPr="006F702F" w:rsidDel="00817400">
          <w:rPr>
            <w:rFonts w:ascii="Times New Roman" w:hAnsi="Times New Roman" w:cs="Times New Roman"/>
          </w:rPr>
          <w:delText>ART</w:delText>
        </w:r>
        <w:commentRangeEnd w:id="242"/>
        <w:r w:rsidR="00FF2E43" w:rsidDel="00817400">
          <w:rPr>
            <w:rStyle w:val="Refdecomentario"/>
            <w:rFonts w:asciiTheme="minorHAnsi" w:eastAsiaTheme="minorHAnsi" w:hAnsiTheme="minorHAnsi" w:cstheme="minorBidi"/>
            <w:color w:val="auto"/>
          </w:rPr>
          <w:commentReference w:id="242"/>
        </w:r>
      </w:del>
    </w:p>
    <w:p w14:paraId="420D68D0" w14:textId="177AC59D" w:rsidR="00757D2E" w:rsidRPr="00817400" w:rsidRDefault="00757D2E" w:rsidP="009C1685">
      <w:pPr>
        <w:pStyle w:val="Ttulo1"/>
        <w:numPr>
          <w:ilvl w:val="0"/>
          <w:numId w:val="15"/>
        </w:numPr>
        <w:spacing w:line="360" w:lineRule="auto"/>
        <w:jc w:val="both"/>
        <w:rPr>
          <w:rFonts w:ascii="Times New Roman" w:hAnsi="Times New Roman" w:cs="Times New Roman"/>
        </w:rPr>
        <w:pPrChange w:id="243" w:author="José Luis Caro Bozzino" w:date="2022-08-07T13:45:00Z">
          <w:pPr>
            <w:spacing w:line="360" w:lineRule="auto"/>
            <w:jc w:val="both"/>
          </w:pPr>
        </w:pPrChange>
      </w:pPr>
      <w:bookmarkStart w:id="244" w:name="_Toc110772387"/>
      <w:bookmarkEnd w:id="244"/>
    </w:p>
    <w:p w14:paraId="63B652F0" w14:textId="77777777" w:rsidR="009C1685" w:rsidRDefault="009C1685" w:rsidP="00CA5297">
      <w:pPr>
        <w:spacing w:line="360" w:lineRule="auto"/>
        <w:ind w:firstLine="708"/>
        <w:jc w:val="both"/>
        <w:rPr>
          <w:ins w:id="245" w:author="José Luis Caro Bozzino" w:date="2022-08-07T13:45:00Z"/>
          <w:rFonts w:ascii="Times New Roman" w:hAnsi="Times New Roman" w:cs="Times New Roman"/>
        </w:rPr>
      </w:pPr>
    </w:p>
    <w:p w14:paraId="5BFBC78A" w14:textId="1CA43C9F" w:rsidR="00757D2E" w:rsidRPr="0071459B" w:rsidRDefault="00757D2E" w:rsidP="00CA5297">
      <w:pPr>
        <w:spacing w:line="360" w:lineRule="auto"/>
        <w:ind w:firstLine="708"/>
        <w:jc w:val="both"/>
        <w:rPr>
          <w:rFonts w:ascii="Times New Roman" w:hAnsi="Times New Roman" w:cs="Times New Roman"/>
        </w:rPr>
      </w:pPr>
      <w:r w:rsidRPr="0071459B">
        <w:rPr>
          <w:rFonts w:ascii="Times New Roman" w:hAnsi="Times New Roman" w:cs="Times New Roman"/>
        </w:rPr>
        <w:t xml:space="preserve">En un mundo cada vez más dominado por un </w:t>
      </w:r>
      <w:proofErr w:type="spellStart"/>
      <w:r w:rsidRPr="0071459B">
        <w:rPr>
          <w:rFonts w:ascii="Times New Roman" w:hAnsi="Times New Roman" w:cs="Times New Roman"/>
        </w:rPr>
        <w:t>IoT</w:t>
      </w:r>
      <w:proofErr w:type="spellEnd"/>
      <w:r w:rsidRPr="0071459B">
        <w:rPr>
          <w:rFonts w:ascii="Times New Roman" w:hAnsi="Times New Roman" w:cs="Times New Roman"/>
        </w:rPr>
        <w:t xml:space="preserve"> que, si bien podríamos considerar en fase relativamente temprana, ya ha avanzado hasta cuotas que hace unos años eran inimaginables</w:t>
      </w:r>
      <w:ins w:id="246" w:author="José Luis Caro Bozzino" w:date="2022-06-12T17:32:00Z">
        <w:r w:rsidR="009803C8">
          <w:rPr>
            <w:rFonts w:ascii="Times New Roman" w:hAnsi="Times New Roman" w:cs="Times New Roman"/>
          </w:rPr>
          <w:t xml:space="preserve"> </w:t>
        </w:r>
        <w:r w:rsidR="009803C8" w:rsidRPr="009803C8">
          <w:rPr>
            <w:rFonts w:ascii="Times New Roman" w:hAnsi="Times New Roman" w:cs="Times New Roman"/>
          </w:rPr>
          <w:t xml:space="preserve">(se calcula que en 2022 existen alrededor de </w:t>
        </w:r>
      </w:ins>
      <w:ins w:id="247" w:author="José Luis Caro Bozzino" w:date="2022-06-12T17:33:00Z">
        <w:r w:rsidR="009803C8" w:rsidRPr="009803C8">
          <w:rPr>
            <w:rFonts w:ascii="Times New Roman" w:hAnsi="Times New Roman" w:cs="Times New Roman"/>
          </w:rPr>
          <w:t>1</w:t>
        </w:r>
      </w:ins>
      <w:r w:rsidR="00D3725C">
        <w:rPr>
          <w:rFonts w:ascii="Times New Roman" w:hAnsi="Times New Roman" w:cs="Times New Roman"/>
        </w:rPr>
        <w:t>4</w:t>
      </w:r>
      <w:ins w:id="248" w:author="José Luis Caro Bozzino" w:date="2022-06-12T17:33:00Z">
        <w:r w:rsidR="009803C8" w:rsidRPr="009803C8">
          <w:rPr>
            <w:rFonts w:ascii="Times New Roman" w:hAnsi="Times New Roman" w:cs="Times New Roman"/>
          </w:rPr>
          <w:t xml:space="preserve">.000.000.000 dispositivos </w:t>
        </w:r>
        <w:proofErr w:type="spellStart"/>
        <w:r w:rsidR="009803C8" w:rsidRPr="009803C8">
          <w:rPr>
            <w:rFonts w:ascii="Times New Roman" w:hAnsi="Times New Roman" w:cs="Times New Roman"/>
          </w:rPr>
          <w:t>IoT</w:t>
        </w:r>
        <w:proofErr w:type="spellEnd"/>
        <w:r w:rsidR="009803C8" w:rsidRPr="009803C8">
          <w:rPr>
            <w:rFonts w:ascii="Times New Roman" w:hAnsi="Times New Roman" w:cs="Times New Roman"/>
          </w:rPr>
          <w:t>)</w:t>
        </w:r>
      </w:ins>
      <w:r w:rsidRPr="009803C8">
        <w:rPr>
          <w:rFonts w:ascii="Times New Roman" w:hAnsi="Times New Roman" w:cs="Times New Roman"/>
        </w:rPr>
        <w:t>,</w:t>
      </w:r>
      <w:r w:rsidRPr="0071459B">
        <w:rPr>
          <w:rFonts w:ascii="Times New Roman" w:hAnsi="Times New Roman" w:cs="Times New Roman"/>
        </w:rPr>
        <w:t xml:space="preserve"> nos encontramos con ciertas convenciones sobre criptografía ligera aplicada a estos dispositivos de usos cotidianos.</w:t>
      </w:r>
    </w:p>
    <w:p w14:paraId="1B3249AC" w14:textId="57D5B1B4" w:rsidR="00757D2E" w:rsidRPr="0071459B" w:rsidRDefault="00757D2E" w:rsidP="00CA5297">
      <w:pPr>
        <w:spacing w:line="360" w:lineRule="auto"/>
        <w:ind w:firstLine="708"/>
        <w:jc w:val="both"/>
        <w:rPr>
          <w:rFonts w:ascii="Times New Roman" w:hAnsi="Times New Roman" w:cs="Times New Roman"/>
        </w:rPr>
      </w:pPr>
      <w:r w:rsidRPr="0071459B">
        <w:rPr>
          <w:rFonts w:ascii="Times New Roman" w:hAnsi="Times New Roman" w:cs="Times New Roman"/>
        </w:rPr>
        <w:t xml:space="preserve">Estos dispositivos tienen la necesidad de funcionar con procesadores reducidos y de baja potencia con el fin de primar su utilidad cotidiana por encima de su complejidad, lo que deja poco espacio para desarrollar medidas de seguridad en la mayoría de </w:t>
      </w:r>
      <w:r w:rsidR="00CA5297" w:rsidRPr="0071459B">
        <w:rPr>
          <w:rFonts w:ascii="Times New Roman" w:hAnsi="Times New Roman" w:cs="Times New Roman"/>
        </w:rPr>
        <w:t>los casos</w:t>
      </w:r>
      <w:r w:rsidRPr="0071459B">
        <w:rPr>
          <w:rFonts w:ascii="Times New Roman" w:hAnsi="Times New Roman" w:cs="Times New Roman"/>
        </w:rPr>
        <w:t>.</w:t>
      </w:r>
      <w:r w:rsidR="00973EC9">
        <w:rPr>
          <w:rFonts w:ascii="Times New Roman" w:hAnsi="Times New Roman" w:cs="Times New Roman"/>
        </w:rPr>
        <w:t xml:space="preserve"> Cabe destacar el caso de los dispositivos basados en etiquetas RFID como podrían ser las pulseras de acceso a centros deportivos; estos dispositivos contienen información que debe protegerse, a pesar de ser tan sencillos en su construcción que no poseen ni batería propia, sino que se alimentan de la propia energía del lector cuando las acercamos.</w:t>
      </w:r>
    </w:p>
    <w:p w14:paraId="2275F5CB" w14:textId="563E9305" w:rsidR="00973EC9" w:rsidRDefault="00757D2E" w:rsidP="00973EC9">
      <w:pPr>
        <w:spacing w:line="360" w:lineRule="auto"/>
        <w:ind w:firstLine="708"/>
        <w:jc w:val="both"/>
        <w:rPr>
          <w:rFonts w:ascii="Times New Roman" w:hAnsi="Times New Roman" w:cs="Times New Roman"/>
        </w:rPr>
      </w:pPr>
      <w:r w:rsidRPr="0071459B">
        <w:rPr>
          <w:rFonts w:ascii="Times New Roman" w:hAnsi="Times New Roman" w:cs="Times New Roman"/>
        </w:rPr>
        <w:t>Hay que tener en cuenta que los sistemas criptográficos modernos, en muchos casos requieren de una potencia computacional demasiado elevada para poder implementarse en estos dispositivos, que</w:t>
      </w:r>
      <w:r w:rsidR="0071459B" w:rsidRPr="0071459B">
        <w:rPr>
          <w:rFonts w:ascii="Times New Roman" w:hAnsi="Times New Roman" w:cs="Times New Roman"/>
        </w:rPr>
        <w:t>,</w:t>
      </w:r>
      <w:r w:rsidRPr="0071459B">
        <w:rPr>
          <w:rFonts w:ascii="Times New Roman" w:hAnsi="Times New Roman" w:cs="Times New Roman"/>
        </w:rPr>
        <w:t xml:space="preserve"> por otra parte, necesitan poder </w:t>
      </w:r>
      <w:del w:id="249" w:author="José Luis Caro Bozzino" w:date="2022-06-12T17:33:00Z">
        <w:r w:rsidRPr="0071459B" w:rsidDel="009803C8">
          <w:rPr>
            <w:rFonts w:ascii="Times New Roman" w:hAnsi="Times New Roman" w:cs="Times New Roman"/>
          </w:rPr>
          <w:delText xml:space="preserve">encriptar </w:delText>
        </w:r>
      </w:del>
      <w:ins w:id="250" w:author="José Luis Caro Bozzino" w:date="2022-06-12T17:33:00Z">
        <w:r w:rsidR="009803C8">
          <w:rPr>
            <w:rFonts w:ascii="Times New Roman" w:hAnsi="Times New Roman" w:cs="Times New Roman"/>
          </w:rPr>
          <w:t>cifrar</w:t>
        </w:r>
        <w:r w:rsidR="009803C8" w:rsidRPr="0071459B">
          <w:rPr>
            <w:rFonts w:ascii="Times New Roman" w:hAnsi="Times New Roman" w:cs="Times New Roman"/>
          </w:rPr>
          <w:t xml:space="preserve"> </w:t>
        </w:r>
      </w:ins>
      <w:r w:rsidRPr="0071459B">
        <w:rPr>
          <w:rFonts w:ascii="Times New Roman" w:hAnsi="Times New Roman" w:cs="Times New Roman"/>
        </w:rPr>
        <w:t xml:space="preserve">información sensible y personal con el fin de evitar </w:t>
      </w:r>
      <w:r w:rsidR="0071459B" w:rsidRPr="0071459B">
        <w:rPr>
          <w:rFonts w:ascii="Times New Roman" w:hAnsi="Times New Roman" w:cs="Times New Roman"/>
        </w:rPr>
        <w:t>filtraciones de datos, suplantación de usuarios…</w:t>
      </w:r>
    </w:p>
    <w:p w14:paraId="76E091BB" w14:textId="634BE74C" w:rsidR="00973EC9" w:rsidRDefault="00973EC9" w:rsidP="00973EC9">
      <w:pPr>
        <w:spacing w:line="360" w:lineRule="auto"/>
        <w:ind w:firstLine="708"/>
        <w:jc w:val="both"/>
        <w:rPr>
          <w:rFonts w:ascii="Times New Roman" w:hAnsi="Times New Roman" w:cs="Times New Roman"/>
        </w:rPr>
      </w:pPr>
      <w:r>
        <w:rPr>
          <w:rFonts w:ascii="Times New Roman" w:hAnsi="Times New Roman" w:cs="Times New Roman"/>
        </w:rPr>
        <w:t>Esta tarea es compleja cuando tratamos de aplicarla a dispositivos basados en microprocesadores que en muchos casos no superan los 16</w:t>
      </w:r>
      <w:r w:rsidR="00631AEA">
        <w:rPr>
          <w:rFonts w:ascii="Times New Roman" w:hAnsi="Times New Roman" w:cs="Times New Roman"/>
        </w:rPr>
        <w:t xml:space="preserve"> bytes de memoria RAM para un procesador de 4, 8 o 16 bits.</w:t>
      </w:r>
    </w:p>
    <w:p w14:paraId="71F546DE" w14:textId="04091EE2" w:rsidR="00631AEA" w:rsidRDefault="00631AEA" w:rsidP="00973EC9">
      <w:pPr>
        <w:spacing w:line="360" w:lineRule="auto"/>
        <w:ind w:firstLine="708"/>
        <w:jc w:val="both"/>
        <w:rPr>
          <w:rFonts w:ascii="Times New Roman" w:hAnsi="Times New Roman" w:cs="Times New Roman"/>
        </w:rPr>
      </w:pPr>
      <w:r>
        <w:rPr>
          <w:rFonts w:ascii="Times New Roman" w:hAnsi="Times New Roman" w:cs="Times New Roman"/>
        </w:rPr>
        <w:t>De esta forma, un algoritmo AES o RSA sería prácticamente imposible de implementar en uno de estos dispositivos, lo que nos sitúa constantemente en la tesitura de tener que encontrar un equilibrio entre ligereza y seguridad. A más seguro sea el algoritmo, peor será el funcionamiento del dispositivo o más potencia necesitará, lo que repercute directamente de forma negativa en el producto, que</w:t>
      </w:r>
      <w:r w:rsidR="007465F6">
        <w:rPr>
          <w:rFonts w:ascii="Times New Roman" w:hAnsi="Times New Roman" w:cs="Times New Roman"/>
        </w:rPr>
        <w:t>,</w:t>
      </w:r>
      <w:r>
        <w:rPr>
          <w:rFonts w:ascii="Times New Roman" w:hAnsi="Times New Roman" w:cs="Times New Roman"/>
        </w:rPr>
        <w:t xml:space="preserve"> por otro lado, mientras menos potente sea su </w:t>
      </w:r>
      <w:commentRangeStart w:id="251"/>
      <w:del w:id="252" w:author="José Luis Caro Bozzino" w:date="2022-06-12T17:34:00Z">
        <w:r w:rsidDel="009803C8">
          <w:rPr>
            <w:rFonts w:ascii="Times New Roman" w:hAnsi="Times New Roman" w:cs="Times New Roman"/>
          </w:rPr>
          <w:delText>encriptación</w:delText>
        </w:r>
        <w:commentRangeEnd w:id="251"/>
        <w:r w:rsidR="00C45B28" w:rsidDel="009803C8">
          <w:rPr>
            <w:rStyle w:val="Refdecomentario"/>
          </w:rPr>
          <w:commentReference w:id="251"/>
        </w:r>
      </w:del>
      <w:ins w:id="253" w:author="José Luis Caro Bozzino" w:date="2022-06-12T17:34:00Z">
        <w:r w:rsidR="009803C8">
          <w:rPr>
            <w:rFonts w:ascii="Times New Roman" w:hAnsi="Times New Roman" w:cs="Times New Roman"/>
          </w:rPr>
          <w:t>cifrado</w:t>
        </w:r>
      </w:ins>
      <w:r>
        <w:rPr>
          <w:rFonts w:ascii="Times New Roman" w:hAnsi="Times New Roman" w:cs="Times New Roman"/>
        </w:rPr>
        <w:t xml:space="preserve">, más peligroso </w:t>
      </w:r>
      <w:ins w:id="254" w:author="CARMEN TORRANO GIMENEZ" w:date="2022-05-21T20:15:00Z">
        <w:r w:rsidR="00C45B28">
          <w:rPr>
            <w:rFonts w:ascii="Times New Roman" w:hAnsi="Times New Roman" w:cs="Times New Roman"/>
          </w:rPr>
          <w:t xml:space="preserve">se </w:t>
        </w:r>
      </w:ins>
      <w:r>
        <w:rPr>
          <w:rFonts w:ascii="Times New Roman" w:hAnsi="Times New Roman" w:cs="Times New Roman"/>
        </w:rPr>
        <w:t>vuelve su uso y peor imagen dará de él.</w:t>
      </w:r>
    </w:p>
    <w:p w14:paraId="333634A1" w14:textId="1C1D87ED" w:rsidR="00631AEA" w:rsidRDefault="00631AEA" w:rsidP="00973EC9">
      <w:pPr>
        <w:spacing w:line="360" w:lineRule="auto"/>
        <w:ind w:firstLine="708"/>
        <w:jc w:val="both"/>
        <w:rPr>
          <w:ins w:id="255" w:author="José Luis Caro Bozzino" w:date="2022-06-12T17:34:00Z"/>
          <w:rFonts w:ascii="Times New Roman" w:hAnsi="Times New Roman" w:cs="Times New Roman"/>
        </w:rPr>
      </w:pPr>
      <w:r>
        <w:rPr>
          <w:rFonts w:ascii="Times New Roman" w:hAnsi="Times New Roman" w:cs="Times New Roman"/>
        </w:rPr>
        <w:t xml:space="preserve">Esta </w:t>
      </w:r>
      <w:r w:rsidR="007465F6">
        <w:rPr>
          <w:rFonts w:ascii="Times New Roman" w:hAnsi="Times New Roman" w:cs="Times New Roman"/>
        </w:rPr>
        <w:t xml:space="preserve">necesidad de </w:t>
      </w:r>
      <w:r>
        <w:rPr>
          <w:rFonts w:ascii="Times New Roman" w:hAnsi="Times New Roman" w:cs="Times New Roman"/>
        </w:rPr>
        <w:t xml:space="preserve">seguridad, que a primera vista puede pensarse comúnmente que solo afecta a dispositivos como relojes digitales, hay que </w:t>
      </w:r>
      <w:r w:rsidR="007465F6">
        <w:rPr>
          <w:rFonts w:ascii="Times New Roman" w:hAnsi="Times New Roman" w:cs="Times New Roman"/>
        </w:rPr>
        <w:t xml:space="preserve">sumarle que cada día más dispositivos como bombas de insulina, marcapasos, </w:t>
      </w:r>
      <w:proofErr w:type="gramStart"/>
      <w:r w:rsidR="007465F6">
        <w:rPr>
          <w:rFonts w:ascii="Times New Roman" w:hAnsi="Times New Roman" w:cs="Times New Roman"/>
        </w:rPr>
        <w:t>wearables</w:t>
      </w:r>
      <w:proofErr w:type="gramEnd"/>
      <w:r w:rsidR="007465F6">
        <w:rPr>
          <w:rFonts w:ascii="Times New Roman" w:hAnsi="Times New Roman" w:cs="Times New Roman"/>
        </w:rPr>
        <w:t xml:space="preserve"> de todo tipo, sistemas de peaje, lectores de tarjetas de crédito </w:t>
      </w:r>
      <w:commentRangeStart w:id="256"/>
      <w:proofErr w:type="spellStart"/>
      <w:r w:rsidR="007465F6">
        <w:rPr>
          <w:rFonts w:ascii="Times New Roman" w:hAnsi="Times New Roman" w:cs="Times New Roman"/>
        </w:rPr>
        <w:t>contactless</w:t>
      </w:r>
      <w:commentRangeEnd w:id="256"/>
      <w:proofErr w:type="spellEnd"/>
      <w:r w:rsidR="00881D47">
        <w:rPr>
          <w:rStyle w:val="Refdecomentario"/>
        </w:rPr>
        <w:commentReference w:id="256"/>
      </w:r>
      <w:r w:rsidR="007465F6">
        <w:rPr>
          <w:rFonts w:ascii="Times New Roman" w:hAnsi="Times New Roman" w:cs="Times New Roman"/>
        </w:rPr>
        <w:t>…</w:t>
      </w:r>
    </w:p>
    <w:p w14:paraId="33F45D79" w14:textId="48CF5929" w:rsidR="009803C8" w:rsidRPr="0071459B" w:rsidRDefault="009803C8" w:rsidP="00973EC9">
      <w:pPr>
        <w:spacing w:line="360" w:lineRule="auto"/>
        <w:ind w:firstLine="708"/>
        <w:jc w:val="both"/>
        <w:rPr>
          <w:rFonts w:ascii="Times New Roman" w:hAnsi="Times New Roman" w:cs="Times New Roman"/>
        </w:rPr>
      </w:pPr>
      <w:ins w:id="257" w:author="José Luis Caro Bozzino" w:date="2022-06-12T17:34:00Z">
        <w:r>
          <w:rPr>
            <w:rFonts w:ascii="Times New Roman" w:hAnsi="Times New Roman" w:cs="Times New Roman"/>
          </w:rPr>
          <w:t xml:space="preserve">Es por ello </w:t>
        </w:r>
        <w:proofErr w:type="gramStart"/>
        <w:r>
          <w:rPr>
            <w:rFonts w:ascii="Times New Roman" w:hAnsi="Times New Roman" w:cs="Times New Roman"/>
          </w:rPr>
          <w:t>que</w:t>
        </w:r>
        <w:proofErr w:type="gramEnd"/>
        <w:r>
          <w:rPr>
            <w:rFonts w:ascii="Times New Roman" w:hAnsi="Times New Roman" w:cs="Times New Roman"/>
          </w:rPr>
          <w:t xml:space="preserve"> la necesidad de proteger </w:t>
        </w:r>
      </w:ins>
      <w:ins w:id="258" w:author="José Luis Caro Bozzino" w:date="2022-06-12T17:35:00Z">
        <w:r>
          <w:rPr>
            <w:rFonts w:ascii="Times New Roman" w:hAnsi="Times New Roman" w:cs="Times New Roman"/>
          </w:rPr>
          <w:t xml:space="preserve">la información manejada por dichos dispositivos, así como controlar el acceso a </w:t>
        </w:r>
      </w:ins>
      <w:ins w:id="259" w:author="CARMEN TORRANO GIMENEZ" w:date="2022-08-07T09:02:00Z">
        <w:r w:rsidR="00FF2E43">
          <w:rPr>
            <w:rFonts w:ascii="Times New Roman" w:hAnsi="Times New Roman" w:cs="Times New Roman"/>
          </w:rPr>
          <w:t>é</w:t>
        </w:r>
      </w:ins>
      <w:ins w:id="260" w:author="José Luis Caro Bozzino" w:date="2022-06-12T17:35:00Z">
        <w:del w:id="261" w:author="CARMEN TORRANO GIMENEZ" w:date="2022-08-07T09:02:00Z">
          <w:r w:rsidDel="00FF2E43">
            <w:rPr>
              <w:rFonts w:ascii="Times New Roman" w:hAnsi="Times New Roman" w:cs="Times New Roman"/>
            </w:rPr>
            <w:delText>e</w:delText>
          </w:r>
        </w:del>
        <w:r>
          <w:rPr>
            <w:rFonts w:ascii="Times New Roman" w:hAnsi="Times New Roman" w:cs="Times New Roman"/>
          </w:rPr>
          <w:t>sta</w:t>
        </w:r>
      </w:ins>
      <w:ins w:id="262" w:author="CARMEN TORRANO GIMENEZ" w:date="2022-08-07T09:02:00Z">
        <w:r w:rsidR="00FF5CDD">
          <w:rPr>
            <w:rFonts w:ascii="Times New Roman" w:hAnsi="Times New Roman" w:cs="Times New Roman"/>
          </w:rPr>
          <w:t>,</w:t>
        </w:r>
      </w:ins>
      <w:ins w:id="263" w:author="José Luis Caro Bozzino" w:date="2022-06-12T17:35:00Z">
        <w:r>
          <w:rPr>
            <w:rFonts w:ascii="Times New Roman" w:hAnsi="Times New Roman" w:cs="Times New Roman"/>
          </w:rPr>
          <w:t xml:space="preserve"> sin </w:t>
        </w:r>
      </w:ins>
      <w:ins w:id="264" w:author="José Luis Caro Bozzino" w:date="2022-06-12T17:36:00Z">
        <w:r>
          <w:rPr>
            <w:rFonts w:ascii="Times New Roman" w:hAnsi="Times New Roman" w:cs="Times New Roman"/>
          </w:rPr>
          <w:t>disminuir la eficiencia ni aumentar costes</w:t>
        </w:r>
      </w:ins>
      <w:ins w:id="265" w:author="CARMEN TORRANO GIMENEZ" w:date="2022-08-07T09:02:00Z">
        <w:r w:rsidR="00FF2E43">
          <w:rPr>
            <w:rFonts w:ascii="Times New Roman" w:hAnsi="Times New Roman" w:cs="Times New Roman"/>
          </w:rPr>
          <w:t>,</w:t>
        </w:r>
      </w:ins>
      <w:ins w:id="266" w:author="José Luis Caro Bozzino" w:date="2022-06-12T17:36:00Z">
        <w:r>
          <w:rPr>
            <w:rFonts w:ascii="Times New Roman" w:hAnsi="Times New Roman" w:cs="Times New Roman"/>
          </w:rPr>
          <w:t xml:space="preserve"> </w:t>
        </w:r>
      </w:ins>
      <w:ins w:id="267" w:author="José Luis Caro Bozzino" w:date="2022-06-12T17:35:00Z">
        <w:r>
          <w:rPr>
            <w:rFonts w:ascii="Times New Roman" w:hAnsi="Times New Roman" w:cs="Times New Roman"/>
          </w:rPr>
          <w:t>se ha convertido en uno de los mayores desafíos actuales de la criptografía.</w:t>
        </w:r>
      </w:ins>
    </w:p>
    <w:p w14:paraId="5A7EDB1F" w14:textId="4ACEFC9A" w:rsidR="0071459B" w:rsidRDefault="0071459B" w:rsidP="00CA5297">
      <w:pPr>
        <w:spacing w:line="360" w:lineRule="auto"/>
        <w:ind w:firstLine="708"/>
        <w:jc w:val="both"/>
        <w:rPr>
          <w:rFonts w:ascii="Times New Roman" w:hAnsi="Times New Roman" w:cs="Times New Roman"/>
        </w:rPr>
      </w:pPr>
      <w:r w:rsidRPr="0071459B">
        <w:rPr>
          <w:rFonts w:ascii="Times New Roman" w:hAnsi="Times New Roman" w:cs="Times New Roman"/>
        </w:rPr>
        <w:lastRenderedPageBreak/>
        <w:t xml:space="preserve">Para empezar a profundizar </w:t>
      </w:r>
      <w:r w:rsidR="00631AEA">
        <w:rPr>
          <w:rFonts w:ascii="Times New Roman" w:hAnsi="Times New Roman" w:cs="Times New Roman"/>
        </w:rPr>
        <w:t xml:space="preserve">podemos enumerar los algoritmos de cifrado ligero más utilizados actualmente para dispositivos enfocados al </w:t>
      </w:r>
      <w:proofErr w:type="spellStart"/>
      <w:r w:rsidR="00631AEA">
        <w:rPr>
          <w:rFonts w:ascii="Times New Roman" w:hAnsi="Times New Roman" w:cs="Times New Roman"/>
        </w:rPr>
        <w:t>IoT</w:t>
      </w:r>
      <w:proofErr w:type="spellEnd"/>
      <w:r w:rsidR="00BD2575">
        <w:rPr>
          <w:rFonts w:ascii="Times New Roman" w:hAnsi="Times New Roman" w:cs="Times New Roman"/>
        </w:rPr>
        <w:t xml:space="preserve">, que serán analizados en el siguiente </w:t>
      </w:r>
      <w:commentRangeStart w:id="268"/>
      <w:del w:id="269" w:author="José Luis Caro Bozzino" w:date="2022-08-07T12:25:00Z">
        <w:r w:rsidR="00BD2575" w:rsidDel="00817400">
          <w:rPr>
            <w:rFonts w:ascii="Times New Roman" w:hAnsi="Times New Roman" w:cs="Times New Roman"/>
          </w:rPr>
          <w:delText>capítulo</w:delText>
        </w:r>
        <w:commentRangeEnd w:id="268"/>
        <w:r w:rsidR="00F76737" w:rsidDel="00817400">
          <w:rPr>
            <w:rStyle w:val="Refdecomentario"/>
          </w:rPr>
          <w:commentReference w:id="268"/>
        </w:r>
      </w:del>
      <w:ins w:id="270" w:author="José Luis Caro Bozzino" w:date="2022-08-07T12:25:00Z">
        <w:r w:rsidR="00817400">
          <w:rPr>
            <w:rFonts w:ascii="Times New Roman" w:hAnsi="Times New Roman" w:cs="Times New Roman"/>
          </w:rPr>
          <w:t>apartado</w:t>
        </w:r>
      </w:ins>
      <w:r w:rsidR="00BD2575">
        <w:rPr>
          <w:rFonts w:ascii="Times New Roman" w:hAnsi="Times New Roman" w:cs="Times New Roman"/>
        </w:rPr>
        <w:t>.</w:t>
      </w:r>
    </w:p>
    <w:p w14:paraId="733E1A17" w14:textId="77777777" w:rsidR="007465F6" w:rsidRDefault="007465F6" w:rsidP="007465F6">
      <w:pPr>
        <w:pStyle w:val="Prrafodelista"/>
        <w:spacing w:line="360" w:lineRule="auto"/>
        <w:ind w:left="1430"/>
        <w:jc w:val="both"/>
        <w:rPr>
          <w:rFonts w:ascii="Times New Roman" w:hAnsi="Times New Roman" w:cs="Times New Roman"/>
        </w:rPr>
      </w:pPr>
    </w:p>
    <w:p w14:paraId="7DE0EFC5" w14:textId="7F00CCD7" w:rsidR="007465F6" w:rsidRDefault="007465F6" w:rsidP="007465F6">
      <w:pPr>
        <w:pStyle w:val="Prrafodelista"/>
        <w:numPr>
          <w:ilvl w:val="0"/>
          <w:numId w:val="5"/>
        </w:numPr>
        <w:spacing w:line="360" w:lineRule="auto"/>
        <w:jc w:val="both"/>
        <w:rPr>
          <w:rFonts w:ascii="Times New Roman" w:hAnsi="Times New Roman" w:cs="Times New Roman"/>
        </w:rPr>
      </w:pPr>
      <w:r>
        <w:rPr>
          <w:rFonts w:ascii="Times New Roman" w:hAnsi="Times New Roman" w:cs="Times New Roman"/>
        </w:rPr>
        <w:t>Cifrado en bloque</w:t>
      </w:r>
    </w:p>
    <w:p w14:paraId="46E05CDC" w14:textId="72F0A129" w:rsidR="007465F6" w:rsidRDefault="007465F6" w:rsidP="007465F6">
      <w:pPr>
        <w:pStyle w:val="Prrafodelista"/>
        <w:numPr>
          <w:ilvl w:val="1"/>
          <w:numId w:val="5"/>
        </w:numPr>
        <w:spacing w:line="360" w:lineRule="auto"/>
        <w:jc w:val="both"/>
        <w:rPr>
          <w:rFonts w:ascii="Times New Roman" w:hAnsi="Times New Roman" w:cs="Times New Roman"/>
        </w:rPr>
      </w:pPr>
      <w:r>
        <w:rPr>
          <w:rFonts w:ascii="Times New Roman" w:hAnsi="Times New Roman" w:cs="Times New Roman"/>
        </w:rPr>
        <w:t>PRESENT</w:t>
      </w:r>
    </w:p>
    <w:p w14:paraId="25C21B88" w14:textId="30F76CF0" w:rsidR="006B2B64" w:rsidRDefault="006B2B64" w:rsidP="007465F6">
      <w:pPr>
        <w:pStyle w:val="Prrafodelista"/>
        <w:numPr>
          <w:ilvl w:val="1"/>
          <w:numId w:val="5"/>
        </w:numPr>
        <w:spacing w:line="360" w:lineRule="auto"/>
        <w:jc w:val="both"/>
        <w:rPr>
          <w:rFonts w:ascii="Times New Roman" w:hAnsi="Times New Roman" w:cs="Times New Roman"/>
        </w:rPr>
      </w:pPr>
      <w:r>
        <w:rPr>
          <w:rFonts w:ascii="Times New Roman" w:hAnsi="Times New Roman" w:cs="Times New Roman"/>
        </w:rPr>
        <w:t>SPECK</w:t>
      </w:r>
    </w:p>
    <w:p w14:paraId="32B93DDD" w14:textId="467C3320" w:rsidR="007465F6" w:rsidRDefault="007465F6" w:rsidP="007465F6">
      <w:pPr>
        <w:pStyle w:val="Prrafodelista"/>
        <w:numPr>
          <w:ilvl w:val="1"/>
          <w:numId w:val="5"/>
        </w:numPr>
        <w:spacing w:line="360" w:lineRule="auto"/>
        <w:jc w:val="both"/>
        <w:rPr>
          <w:rFonts w:ascii="Times New Roman" w:hAnsi="Times New Roman" w:cs="Times New Roman"/>
        </w:rPr>
      </w:pPr>
      <w:r>
        <w:rPr>
          <w:rFonts w:ascii="Times New Roman" w:hAnsi="Times New Roman" w:cs="Times New Roman"/>
        </w:rPr>
        <w:t>SIMON</w:t>
      </w:r>
    </w:p>
    <w:p w14:paraId="23CB4B7F" w14:textId="6BBEB03D" w:rsidR="007465F6" w:rsidRDefault="007465F6" w:rsidP="007465F6">
      <w:pPr>
        <w:pStyle w:val="Prrafodelista"/>
        <w:numPr>
          <w:ilvl w:val="0"/>
          <w:numId w:val="5"/>
        </w:numPr>
        <w:spacing w:line="360" w:lineRule="auto"/>
        <w:jc w:val="both"/>
        <w:rPr>
          <w:rFonts w:ascii="Times New Roman" w:hAnsi="Times New Roman" w:cs="Times New Roman"/>
        </w:rPr>
      </w:pPr>
      <w:r>
        <w:rPr>
          <w:rFonts w:ascii="Times New Roman" w:hAnsi="Times New Roman" w:cs="Times New Roman"/>
        </w:rPr>
        <w:t>Funciones Hash</w:t>
      </w:r>
    </w:p>
    <w:p w14:paraId="0D7BF319" w14:textId="31B0C0CE" w:rsidR="007465F6" w:rsidRDefault="007465F6" w:rsidP="007465F6">
      <w:pPr>
        <w:pStyle w:val="Prrafodelista"/>
        <w:numPr>
          <w:ilvl w:val="1"/>
          <w:numId w:val="5"/>
        </w:numPr>
        <w:spacing w:line="360" w:lineRule="auto"/>
        <w:jc w:val="both"/>
        <w:rPr>
          <w:rFonts w:ascii="Times New Roman" w:hAnsi="Times New Roman" w:cs="Times New Roman"/>
        </w:rPr>
      </w:pPr>
      <w:r>
        <w:rPr>
          <w:rFonts w:ascii="Times New Roman" w:hAnsi="Times New Roman" w:cs="Times New Roman"/>
        </w:rPr>
        <w:t>PHOTON</w:t>
      </w:r>
    </w:p>
    <w:p w14:paraId="64E159CD" w14:textId="6E515068" w:rsidR="007465F6" w:rsidRDefault="002B7EC0" w:rsidP="007465F6">
      <w:pPr>
        <w:pStyle w:val="Prrafodelista"/>
        <w:numPr>
          <w:ilvl w:val="1"/>
          <w:numId w:val="5"/>
        </w:numPr>
        <w:spacing w:line="360" w:lineRule="auto"/>
        <w:jc w:val="both"/>
        <w:rPr>
          <w:rFonts w:ascii="Times New Roman" w:hAnsi="Times New Roman" w:cs="Times New Roman"/>
        </w:rPr>
      </w:pPr>
      <w:r>
        <w:rPr>
          <w:rFonts w:ascii="Times New Roman" w:hAnsi="Times New Roman" w:cs="Times New Roman"/>
        </w:rPr>
        <w:t>QUARK</w:t>
      </w:r>
    </w:p>
    <w:p w14:paraId="6CDE84BC" w14:textId="57E3CC11" w:rsidR="007465F6" w:rsidRDefault="007465F6" w:rsidP="007465F6">
      <w:pPr>
        <w:pStyle w:val="Prrafodelista"/>
        <w:numPr>
          <w:ilvl w:val="0"/>
          <w:numId w:val="5"/>
        </w:numPr>
        <w:spacing w:line="360" w:lineRule="auto"/>
        <w:jc w:val="both"/>
        <w:rPr>
          <w:rFonts w:ascii="Times New Roman" w:hAnsi="Times New Roman" w:cs="Times New Roman"/>
        </w:rPr>
      </w:pPr>
      <w:r>
        <w:rPr>
          <w:rFonts w:ascii="Times New Roman" w:hAnsi="Times New Roman" w:cs="Times New Roman"/>
        </w:rPr>
        <w:t>Cifrado en flujo</w:t>
      </w:r>
    </w:p>
    <w:p w14:paraId="59188682" w14:textId="6FC4BA7B" w:rsidR="007465F6" w:rsidRDefault="007465F6" w:rsidP="007465F6">
      <w:pPr>
        <w:pStyle w:val="Prrafodelista"/>
        <w:numPr>
          <w:ilvl w:val="0"/>
          <w:numId w:val="6"/>
        </w:numPr>
        <w:spacing w:line="360" w:lineRule="auto"/>
        <w:jc w:val="both"/>
        <w:rPr>
          <w:rFonts w:ascii="Times New Roman" w:hAnsi="Times New Roman" w:cs="Times New Roman"/>
        </w:rPr>
      </w:pPr>
      <w:proofErr w:type="spellStart"/>
      <w:r>
        <w:rPr>
          <w:rFonts w:ascii="Times New Roman" w:hAnsi="Times New Roman" w:cs="Times New Roman"/>
        </w:rPr>
        <w:t>G</w:t>
      </w:r>
      <w:r w:rsidR="00BD2575">
        <w:rPr>
          <w:rFonts w:ascii="Times New Roman" w:hAnsi="Times New Roman" w:cs="Times New Roman"/>
        </w:rPr>
        <w:t>rain</w:t>
      </w:r>
      <w:proofErr w:type="spellEnd"/>
    </w:p>
    <w:p w14:paraId="69BF32BC" w14:textId="6DB478AF" w:rsidR="007465F6" w:rsidRDefault="007465F6" w:rsidP="007465F6">
      <w:pPr>
        <w:pStyle w:val="Prrafodelista"/>
        <w:numPr>
          <w:ilvl w:val="0"/>
          <w:numId w:val="6"/>
        </w:numPr>
        <w:spacing w:line="360" w:lineRule="auto"/>
        <w:jc w:val="both"/>
        <w:rPr>
          <w:rFonts w:ascii="Times New Roman" w:hAnsi="Times New Roman" w:cs="Times New Roman"/>
        </w:rPr>
      </w:pPr>
      <w:proofErr w:type="spellStart"/>
      <w:r>
        <w:rPr>
          <w:rFonts w:ascii="Times New Roman" w:hAnsi="Times New Roman" w:cs="Times New Roman"/>
        </w:rPr>
        <w:t>T</w:t>
      </w:r>
      <w:r w:rsidR="00BD2575">
        <w:rPr>
          <w:rFonts w:ascii="Times New Roman" w:hAnsi="Times New Roman" w:cs="Times New Roman"/>
        </w:rPr>
        <w:t>rivium</w:t>
      </w:r>
      <w:proofErr w:type="spellEnd"/>
    </w:p>
    <w:p w14:paraId="00D7A7FE" w14:textId="0B9A7012" w:rsidR="007465F6" w:rsidRPr="007465F6" w:rsidRDefault="00455792" w:rsidP="007465F6">
      <w:pPr>
        <w:pStyle w:val="Prrafodelista"/>
        <w:numPr>
          <w:ilvl w:val="0"/>
          <w:numId w:val="6"/>
        </w:numPr>
        <w:spacing w:line="360" w:lineRule="auto"/>
        <w:jc w:val="both"/>
        <w:rPr>
          <w:rFonts w:ascii="Times New Roman" w:hAnsi="Times New Roman" w:cs="Times New Roman"/>
        </w:rPr>
      </w:pPr>
      <w:r>
        <w:rPr>
          <w:rFonts w:ascii="Times New Roman" w:hAnsi="Times New Roman" w:cs="Times New Roman"/>
        </w:rPr>
        <w:t>MICKEY</w:t>
      </w:r>
    </w:p>
    <w:p w14:paraId="62A76EF3" w14:textId="2C7DBAAD" w:rsidR="007465F6" w:rsidRDefault="007465F6" w:rsidP="007465F6">
      <w:pPr>
        <w:pStyle w:val="Prrafodelista"/>
        <w:numPr>
          <w:ilvl w:val="0"/>
          <w:numId w:val="5"/>
        </w:numPr>
        <w:spacing w:line="360" w:lineRule="auto"/>
        <w:jc w:val="both"/>
        <w:rPr>
          <w:rFonts w:ascii="Times New Roman" w:hAnsi="Times New Roman" w:cs="Times New Roman"/>
        </w:rPr>
      </w:pPr>
      <w:r>
        <w:rPr>
          <w:rFonts w:ascii="Times New Roman" w:hAnsi="Times New Roman" w:cs="Times New Roman"/>
        </w:rPr>
        <w:t>MAC (Código de autenticación de mensajes)</w:t>
      </w:r>
    </w:p>
    <w:p w14:paraId="19769E45" w14:textId="758FA646" w:rsidR="007465F6" w:rsidRPr="001D6644" w:rsidRDefault="007465F6" w:rsidP="001D6644">
      <w:pPr>
        <w:pStyle w:val="Prrafodelista"/>
        <w:numPr>
          <w:ilvl w:val="0"/>
          <w:numId w:val="8"/>
        </w:numPr>
        <w:spacing w:line="360" w:lineRule="auto"/>
        <w:jc w:val="both"/>
        <w:rPr>
          <w:rFonts w:ascii="Times New Roman" w:hAnsi="Times New Roman" w:cs="Times New Roman"/>
        </w:rPr>
      </w:pPr>
      <w:proofErr w:type="spellStart"/>
      <w:r>
        <w:rPr>
          <w:rFonts w:ascii="Times New Roman" w:hAnsi="Times New Roman" w:cs="Times New Roman"/>
        </w:rPr>
        <w:t>Chaskey</w:t>
      </w:r>
      <w:proofErr w:type="spellEnd"/>
    </w:p>
    <w:p w14:paraId="3091C8BA" w14:textId="0DA3A575" w:rsidR="007465F6" w:rsidRDefault="007465F6" w:rsidP="007465F6">
      <w:pPr>
        <w:pStyle w:val="Prrafodelista"/>
        <w:numPr>
          <w:ilvl w:val="0"/>
          <w:numId w:val="8"/>
        </w:numPr>
        <w:spacing w:line="360" w:lineRule="auto"/>
        <w:jc w:val="both"/>
        <w:rPr>
          <w:rFonts w:ascii="Times New Roman" w:hAnsi="Times New Roman" w:cs="Times New Roman"/>
        </w:rPr>
      </w:pPr>
      <w:proofErr w:type="spellStart"/>
      <w:r>
        <w:rPr>
          <w:rFonts w:ascii="Times New Roman" w:hAnsi="Times New Roman" w:cs="Times New Roman"/>
        </w:rPr>
        <w:t>LightMAC</w:t>
      </w:r>
      <w:proofErr w:type="spellEnd"/>
    </w:p>
    <w:p w14:paraId="7913830A" w14:textId="1BF90E0C" w:rsidR="0075749D" w:rsidRDefault="0075749D" w:rsidP="0075749D">
      <w:pPr>
        <w:spacing w:line="360" w:lineRule="auto"/>
        <w:jc w:val="both"/>
        <w:rPr>
          <w:rFonts w:ascii="Times New Roman" w:hAnsi="Times New Roman" w:cs="Times New Roman"/>
        </w:rPr>
      </w:pPr>
    </w:p>
    <w:p w14:paraId="3C9CB156" w14:textId="790EC81E" w:rsidR="0075749D" w:rsidRPr="006F702F" w:rsidRDefault="002E00CE" w:rsidP="006F702F">
      <w:pPr>
        <w:pStyle w:val="Ttulo2"/>
        <w:rPr>
          <w:rFonts w:ascii="Times New Roman" w:hAnsi="Times New Roman" w:cs="Times New Roman"/>
        </w:rPr>
      </w:pPr>
      <w:bookmarkStart w:id="271" w:name="_Toc110772388"/>
      <w:r>
        <w:rPr>
          <w:rFonts w:ascii="Times New Roman" w:hAnsi="Times New Roman" w:cs="Times New Roman"/>
        </w:rPr>
        <w:t>4</w:t>
      </w:r>
      <w:r w:rsidR="00A84B7C" w:rsidRPr="006F702F">
        <w:rPr>
          <w:rFonts w:ascii="Times New Roman" w:hAnsi="Times New Roman" w:cs="Times New Roman"/>
        </w:rPr>
        <w:t>.1</w:t>
      </w:r>
      <w:r w:rsidR="006F702F" w:rsidRPr="006F702F">
        <w:rPr>
          <w:rFonts w:ascii="Times New Roman" w:hAnsi="Times New Roman" w:cs="Times New Roman"/>
        </w:rPr>
        <w:t xml:space="preserve"> </w:t>
      </w:r>
      <w:r w:rsidR="0075749D" w:rsidRPr="006F702F">
        <w:rPr>
          <w:rFonts w:ascii="Times New Roman" w:hAnsi="Times New Roman" w:cs="Times New Roman"/>
        </w:rPr>
        <w:t>Cifrado en bloque</w:t>
      </w:r>
      <w:bookmarkEnd w:id="271"/>
    </w:p>
    <w:p w14:paraId="4A22625C" w14:textId="77777777" w:rsidR="005128F0" w:rsidRPr="005128F0" w:rsidRDefault="005128F0" w:rsidP="005128F0"/>
    <w:p w14:paraId="61B5B64F" w14:textId="2F21E5F3" w:rsidR="000945B3" w:rsidRDefault="005128F0" w:rsidP="005128F0">
      <w:pPr>
        <w:spacing w:line="360" w:lineRule="auto"/>
        <w:ind w:firstLine="708"/>
        <w:jc w:val="both"/>
        <w:rPr>
          <w:rFonts w:ascii="Times New Roman" w:hAnsi="Times New Roman" w:cs="Times New Roman"/>
        </w:rPr>
      </w:pPr>
      <w:r>
        <w:rPr>
          <w:rFonts w:ascii="Times New Roman" w:hAnsi="Times New Roman" w:cs="Times New Roman"/>
        </w:rPr>
        <w:t>Estos cifrados ligeros se han diseñado con el objetivo de poder crear un sustituto de AES que pueda funcionar de forma eficiente en dispositivos con poca capacidad de procesamiento, pero siempre con el objetivo de poder mantener un nivel de seguridad lo más cercano posible a pesar de trabajar con bloques más pequeños.</w:t>
      </w:r>
    </w:p>
    <w:p w14:paraId="427F78A3" w14:textId="20D93051" w:rsidR="005128F0" w:rsidRDefault="005128F0" w:rsidP="005128F0">
      <w:pPr>
        <w:spacing w:line="360" w:lineRule="auto"/>
        <w:ind w:firstLine="708"/>
        <w:jc w:val="both"/>
        <w:rPr>
          <w:rFonts w:ascii="Times New Roman" w:hAnsi="Times New Roman" w:cs="Times New Roman"/>
        </w:rPr>
      </w:pPr>
      <w:r>
        <w:rPr>
          <w:rFonts w:ascii="Times New Roman" w:hAnsi="Times New Roman" w:cs="Times New Roman"/>
        </w:rPr>
        <w:t>En esta sección trataremos algunos algoritmos ligeros de cifrado en bloque que he considerado interesantes a la hora de una posible implementación en dispositivos inteligentes de baja potencia.</w:t>
      </w:r>
    </w:p>
    <w:p w14:paraId="471F694B" w14:textId="5766E32E" w:rsidR="00041AC3" w:rsidRDefault="00041AC3" w:rsidP="005128F0">
      <w:pPr>
        <w:spacing w:line="360" w:lineRule="auto"/>
        <w:ind w:firstLine="708"/>
        <w:jc w:val="both"/>
        <w:rPr>
          <w:rFonts w:ascii="Times New Roman" w:hAnsi="Times New Roman" w:cs="Times New Roman"/>
        </w:rPr>
      </w:pPr>
    </w:p>
    <w:p w14:paraId="212648A9" w14:textId="77777777" w:rsidR="00041AC3" w:rsidRPr="005128F0" w:rsidRDefault="00041AC3" w:rsidP="005128F0">
      <w:pPr>
        <w:spacing w:line="360" w:lineRule="auto"/>
        <w:ind w:firstLine="708"/>
        <w:jc w:val="both"/>
        <w:rPr>
          <w:rFonts w:ascii="Times New Roman" w:hAnsi="Times New Roman" w:cs="Times New Roman"/>
        </w:rPr>
      </w:pPr>
    </w:p>
    <w:p w14:paraId="06AC38A7" w14:textId="34052ABF" w:rsidR="000945B3" w:rsidRPr="006F702F" w:rsidRDefault="002E00CE" w:rsidP="006F702F">
      <w:pPr>
        <w:pStyle w:val="Ttulo3"/>
        <w:rPr>
          <w:rFonts w:ascii="Times New Roman" w:hAnsi="Times New Roman" w:cs="Times New Roman"/>
        </w:rPr>
      </w:pPr>
      <w:bookmarkStart w:id="272" w:name="_Toc110772389"/>
      <w:r>
        <w:rPr>
          <w:rFonts w:ascii="Times New Roman" w:hAnsi="Times New Roman" w:cs="Times New Roman"/>
        </w:rPr>
        <w:t>4</w:t>
      </w:r>
      <w:r w:rsidR="00A84B7C" w:rsidRPr="006F702F">
        <w:rPr>
          <w:rFonts w:ascii="Times New Roman" w:hAnsi="Times New Roman" w:cs="Times New Roman"/>
        </w:rPr>
        <w:t xml:space="preserve">.1.1 </w:t>
      </w:r>
      <w:proofErr w:type="spellStart"/>
      <w:r w:rsidR="0075749D" w:rsidRPr="006F702F">
        <w:rPr>
          <w:rFonts w:ascii="Times New Roman" w:hAnsi="Times New Roman" w:cs="Times New Roman"/>
        </w:rPr>
        <w:t>Present</w:t>
      </w:r>
      <w:bookmarkEnd w:id="272"/>
      <w:proofErr w:type="spellEnd"/>
    </w:p>
    <w:p w14:paraId="45D0F678" w14:textId="77777777" w:rsidR="005128F0" w:rsidRPr="005128F0" w:rsidRDefault="005128F0" w:rsidP="005128F0"/>
    <w:p w14:paraId="74E27D94" w14:textId="6E34C04E" w:rsidR="000A58F6" w:rsidRDefault="0075749D" w:rsidP="000A58F6">
      <w:pPr>
        <w:spacing w:line="360" w:lineRule="auto"/>
        <w:ind w:firstLine="708"/>
        <w:jc w:val="both"/>
        <w:rPr>
          <w:rFonts w:ascii="Times New Roman" w:hAnsi="Times New Roman" w:cs="Times New Roman"/>
        </w:rPr>
      </w:pPr>
      <w:r>
        <w:rPr>
          <w:rFonts w:ascii="Times New Roman" w:hAnsi="Times New Roman" w:cs="Times New Roman"/>
        </w:rPr>
        <w:lastRenderedPageBreak/>
        <w:t xml:space="preserve">El algoritmo de cifrado </w:t>
      </w:r>
      <w:proofErr w:type="spellStart"/>
      <w:r>
        <w:rPr>
          <w:rFonts w:ascii="Times New Roman" w:hAnsi="Times New Roman" w:cs="Times New Roman"/>
        </w:rPr>
        <w:t>Present</w:t>
      </w:r>
      <w:proofErr w:type="spellEnd"/>
      <w:r>
        <w:rPr>
          <w:rFonts w:ascii="Times New Roman" w:hAnsi="Times New Roman" w:cs="Times New Roman"/>
        </w:rPr>
        <w:t xml:space="preserve"> fue desarrollado en 2007 por Orange </w:t>
      </w:r>
      <w:proofErr w:type="spellStart"/>
      <w:r>
        <w:rPr>
          <w:rFonts w:ascii="Times New Roman" w:hAnsi="Times New Roman" w:cs="Times New Roman"/>
        </w:rPr>
        <w:t>Labs</w:t>
      </w:r>
      <w:proofErr w:type="spellEnd"/>
      <w:r>
        <w:rPr>
          <w:rFonts w:ascii="Times New Roman" w:hAnsi="Times New Roman" w:cs="Times New Roman"/>
        </w:rPr>
        <w:t xml:space="preserve"> junto a la Universidad de Bochum y la Universidad Técnica de Dinamarca</w:t>
      </w:r>
      <w:r w:rsidR="000A58F6">
        <w:rPr>
          <w:rFonts w:ascii="Times New Roman" w:hAnsi="Times New Roman" w:cs="Times New Roman"/>
        </w:rPr>
        <w:t xml:space="preserve"> y está enfocado a etiquetas RFID.</w:t>
      </w:r>
    </w:p>
    <w:p w14:paraId="78C25EED" w14:textId="145F8444" w:rsidR="000A58F6" w:rsidRDefault="000A58F6" w:rsidP="000A58F6">
      <w:pPr>
        <w:spacing w:line="360" w:lineRule="auto"/>
        <w:ind w:firstLine="708"/>
        <w:jc w:val="both"/>
        <w:rPr>
          <w:rFonts w:ascii="Times New Roman" w:hAnsi="Times New Roman" w:cs="Times New Roman"/>
        </w:rPr>
      </w:pPr>
      <w:r>
        <w:rPr>
          <w:rFonts w:ascii="Times New Roman" w:hAnsi="Times New Roman" w:cs="Times New Roman"/>
        </w:rPr>
        <w:t xml:space="preserve">La seguridad de estas etiquetas en el </w:t>
      </w:r>
      <w:proofErr w:type="spellStart"/>
      <w:r>
        <w:rPr>
          <w:rFonts w:ascii="Times New Roman" w:hAnsi="Times New Roman" w:cs="Times New Roman"/>
        </w:rPr>
        <w:t>IoT</w:t>
      </w:r>
      <w:proofErr w:type="spellEnd"/>
      <w:r>
        <w:rPr>
          <w:rFonts w:ascii="Times New Roman" w:hAnsi="Times New Roman" w:cs="Times New Roman"/>
        </w:rPr>
        <w:t xml:space="preserve"> es muy importante, ya que son estas las que permiten la identificación inequívoca de un equipo, y el no preocuparse por protegerlas puede dar lugar a ataques de suplantación.</w:t>
      </w:r>
    </w:p>
    <w:p w14:paraId="4B5B8533" w14:textId="2A0B18A8" w:rsidR="0075749D" w:rsidRDefault="000A58F6" w:rsidP="005128F0">
      <w:pPr>
        <w:spacing w:line="360" w:lineRule="auto"/>
        <w:ind w:firstLine="708"/>
        <w:jc w:val="both"/>
        <w:rPr>
          <w:rFonts w:ascii="Times New Roman" w:hAnsi="Times New Roman" w:cs="Times New Roman"/>
        </w:rPr>
      </w:pPr>
      <w:proofErr w:type="spellStart"/>
      <w:r>
        <w:rPr>
          <w:rFonts w:ascii="Times New Roman" w:hAnsi="Times New Roman" w:cs="Times New Roman"/>
        </w:rPr>
        <w:t>Present</w:t>
      </w:r>
      <w:proofErr w:type="spellEnd"/>
      <w:r w:rsidR="0075749D">
        <w:rPr>
          <w:rFonts w:ascii="Times New Roman" w:hAnsi="Times New Roman" w:cs="Times New Roman"/>
        </w:rPr>
        <w:t xml:space="preserve"> es casi tres veces más ligero que AES y está pensado para aparatos con un consumo de energía muy bajo</w:t>
      </w:r>
      <w:r w:rsidR="000945B3">
        <w:rPr>
          <w:rFonts w:ascii="Times New Roman" w:hAnsi="Times New Roman" w:cs="Times New Roman"/>
        </w:rPr>
        <w:t xml:space="preserve"> que necesiten una gran eficiencia. Ha sido incluido en el nuevo standard internacional de métodos criptográficos ligeros</w:t>
      </w:r>
      <w:r>
        <w:rPr>
          <w:rFonts w:ascii="Times New Roman" w:hAnsi="Times New Roman" w:cs="Times New Roman"/>
        </w:rPr>
        <w:t>.</w:t>
      </w:r>
    </w:p>
    <w:p w14:paraId="12BC0C5E" w14:textId="7B5EA1B9" w:rsidR="000945B3" w:rsidRDefault="0021017C" w:rsidP="002A5931">
      <w:pPr>
        <w:spacing w:line="360" w:lineRule="auto"/>
        <w:jc w:val="both"/>
        <w:rPr>
          <w:rFonts w:ascii="Times New Roman" w:hAnsi="Times New Roman" w:cs="Times New Roman"/>
        </w:rPr>
      </w:pPr>
      <w:r>
        <w:rPr>
          <w:rFonts w:ascii="Times New Roman" w:hAnsi="Times New Roman" w:cs="Times New Roman"/>
        </w:rPr>
        <w:tab/>
        <w:t>Se trata de un algoritmo compuesto por una red SP (Sustitución-Permutación) de 31 rondas.</w:t>
      </w:r>
      <w:r w:rsidR="000A58F6">
        <w:rPr>
          <w:rFonts w:ascii="Times New Roman" w:hAnsi="Times New Roman" w:cs="Times New Roman"/>
        </w:rPr>
        <w:t xml:space="preserve"> El bloque es de longitud 64 bits, y admite dos tamaños distintos de clave; 80 y 128 bits.</w:t>
      </w:r>
      <w:r w:rsidR="00DC5E10">
        <w:rPr>
          <w:rFonts w:ascii="Times New Roman" w:hAnsi="Times New Roman" w:cs="Times New Roman"/>
        </w:rPr>
        <w:t xml:space="preserve"> [</w:t>
      </w:r>
      <w:r w:rsidR="00D3725C">
        <w:rPr>
          <w:rFonts w:ascii="Times New Roman" w:hAnsi="Times New Roman" w:cs="Times New Roman"/>
        </w:rPr>
        <w:t>8</w:t>
      </w:r>
      <w:r w:rsidR="00DC5E10">
        <w:rPr>
          <w:rFonts w:ascii="Times New Roman" w:hAnsi="Times New Roman" w:cs="Times New Roman"/>
        </w:rPr>
        <w:t>]</w:t>
      </w:r>
    </w:p>
    <w:p w14:paraId="186C9DCA" w14:textId="77777777" w:rsidR="002A5931" w:rsidRDefault="002A5931" w:rsidP="002A5931">
      <w:pPr>
        <w:keepNext/>
      </w:pPr>
      <w:r>
        <w:rPr>
          <w:noProof/>
        </w:rPr>
        <w:drawing>
          <wp:inline distT="0" distB="0" distL="0" distR="0" wp14:anchorId="28694D5C" wp14:editId="65602396">
            <wp:extent cx="5400040" cy="2544445"/>
            <wp:effectExtent l="0" t="0" r="0" b="8255"/>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9"/>
                    <a:stretch>
                      <a:fillRect/>
                    </a:stretch>
                  </pic:blipFill>
                  <pic:spPr>
                    <a:xfrm>
                      <a:off x="0" y="0"/>
                      <a:ext cx="5400040" cy="2544445"/>
                    </a:xfrm>
                    <a:prstGeom prst="rect">
                      <a:avLst/>
                    </a:prstGeom>
                  </pic:spPr>
                </pic:pic>
              </a:graphicData>
            </a:graphic>
          </wp:inline>
        </w:drawing>
      </w:r>
    </w:p>
    <w:p w14:paraId="66066D57" w14:textId="1A11EAD9" w:rsidR="002A5931" w:rsidRDefault="00E33478" w:rsidP="002A5931">
      <w:pPr>
        <w:pStyle w:val="Descripcin"/>
      </w:pPr>
      <w:r>
        <w:rPr>
          <w:rFonts w:ascii="Times New Roman" w:hAnsi="Times New Roman" w:cs="Times New Roman"/>
        </w:rPr>
        <w:t>Figura 7</w:t>
      </w:r>
      <w:r w:rsidR="002A5931">
        <w:t xml:space="preserve">. Esquema de alto nivel de </w:t>
      </w:r>
      <w:proofErr w:type="spellStart"/>
      <w:r w:rsidR="002A5931">
        <w:t>Present</w:t>
      </w:r>
      <w:proofErr w:type="spellEnd"/>
    </w:p>
    <w:p w14:paraId="1FB2A6C3" w14:textId="01AC5598" w:rsidR="002A5931" w:rsidRDefault="002A5931" w:rsidP="002A5931">
      <w:pPr>
        <w:pStyle w:val="Ttulo2"/>
        <w:rPr>
          <w:rFonts w:ascii="Times New Roman" w:hAnsi="Times New Roman" w:cs="Times New Roman"/>
        </w:rPr>
      </w:pPr>
    </w:p>
    <w:p w14:paraId="4B5C5F5E" w14:textId="1F07136D" w:rsidR="00F01C18" w:rsidRPr="006F702F" w:rsidRDefault="002E00CE" w:rsidP="006F702F">
      <w:pPr>
        <w:pStyle w:val="Ttulo3"/>
        <w:rPr>
          <w:rFonts w:ascii="Times New Roman" w:hAnsi="Times New Roman" w:cs="Times New Roman"/>
        </w:rPr>
      </w:pPr>
      <w:bookmarkStart w:id="273" w:name="_Toc110772390"/>
      <w:r>
        <w:rPr>
          <w:rFonts w:ascii="Times New Roman" w:hAnsi="Times New Roman" w:cs="Times New Roman"/>
        </w:rPr>
        <w:t>4</w:t>
      </w:r>
      <w:r w:rsidR="00A84B7C" w:rsidRPr="006F702F">
        <w:rPr>
          <w:rFonts w:ascii="Times New Roman" w:hAnsi="Times New Roman" w:cs="Times New Roman"/>
        </w:rPr>
        <w:t xml:space="preserve">.1.2 </w:t>
      </w:r>
      <w:r w:rsidR="00F01C18" w:rsidRPr="006F702F">
        <w:rPr>
          <w:rFonts w:ascii="Times New Roman" w:hAnsi="Times New Roman" w:cs="Times New Roman"/>
        </w:rPr>
        <w:t>SIMON</w:t>
      </w:r>
      <w:bookmarkEnd w:id="273"/>
    </w:p>
    <w:p w14:paraId="56E5A7CD" w14:textId="7F3E1AA7" w:rsidR="002A5931" w:rsidRDefault="002A5931" w:rsidP="00757D2E">
      <w:pPr>
        <w:rPr>
          <w:rFonts w:ascii="Times New Roman" w:hAnsi="Times New Roman" w:cs="Times New Roman"/>
        </w:rPr>
      </w:pPr>
    </w:p>
    <w:p w14:paraId="0C9182D7" w14:textId="73B10285" w:rsidR="009B6707" w:rsidRDefault="009B6707" w:rsidP="0089619E">
      <w:pPr>
        <w:spacing w:line="360" w:lineRule="auto"/>
        <w:jc w:val="both"/>
        <w:rPr>
          <w:rFonts w:ascii="Times New Roman" w:hAnsi="Times New Roman" w:cs="Times New Roman"/>
        </w:rPr>
      </w:pPr>
      <w:r>
        <w:rPr>
          <w:rFonts w:ascii="Times New Roman" w:hAnsi="Times New Roman" w:cs="Times New Roman"/>
        </w:rPr>
        <w:tab/>
        <w:t>La familia de algoritmos de cifrado SIMON fue desarrollada y lanzada por la NSA en el año 2013. SIMON está optimizado para su uso en hardware, mientras que SPECK, del que hablaremos a continuación, está enfocado al software.</w:t>
      </w:r>
    </w:p>
    <w:p w14:paraId="68BAADFC" w14:textId="54049A6E" w:rsidR="009B6707" w:rsidRDefault="009B6707" w:rsidP="0089619E">
      <w:pPr>
        <w:spacing w:line="360" w:lineRule="auto"/>
        <w:jc w:val="both"/>
        <w:rPr>
          <w:rFonts w:ascii="Times New Roman" w:hAnsi="Times New Roman" w:cs="Times New Roman"/>
        </w:rPr>
      </w:pPr>
      <w:r>
        <w:rPr>
          <w:rFonts w:ascii="Times New Roman" w:hAnsi="Times New Roman" w:cs="Times New Roman"/>
        </w:rPr>
        <w:tab/>
        <w:t xml:space="preserve">Estos cifrados comenzaron su desarrollo en 2011 con una serie de necesidades para dispositivos </w:t>
      </w:r>
      <w:proofErr w:type="spellStart"/>
      <w:r>
        <w:rPr>
          <w:rFonts w:ascii="Times New Roman" w:hAnsi="Times New Roman" w:cs="Times New Roman"/>
        </w:rPr>
        <w:t>IoT</w:t>
      </w:r>
      <w:proofErr w:type="spellEnd"/>
      <w:r>
        <w:rPr>
          <w:rFonts w:ascii="Times New Roman" w:hAnsi="Times New Roman" w:cs="Times New Roman"/>
        </w:rPr>
        <w:t xml:space="preserve"> en mente, y la NSA presionó mucho para intentar incluirlos en el standard internacional.</w:t>
      </w:r>
    </w:p>
    <w:p w14:paraId="4FA56193" w14:textId="6B6A71C6" w:rsidR="009B6707" w:rsidRDefault="009B6707" w:rsidP="0089619E">
      <w:pPr>
        <w:spacing w:line="360" w:lineRule="auto"/>
        <w:jc w:val="both"/>
        <w:rPr>
          <w:rFonts w:ascii="Times New Roman" w:hAnsi="Times New Roman" w:cs="Times New Roman"/>
        </w:rPr>
      </w:pPr>
      <w:r>
        <w:rPr>
          <w:rFonts w:ascii="Times New Roman" w:hAnsi="Times New Roman" w:cs="Times New Roman"/>
        </w:rPr>
        <w:lastRenderedPageBreak/>
        <w:tab/>
        <w:t xml:space="preserve">Esto </w:t>
      </w:r>
      <w:r w:rsidR="002B7EC0">
        <w:rPr>
          <w:rFonts w:ascii="Times New Roman" w:hAnsi="Times New Roman" w:cs="Times New Roman"/>
        </w:rPr>
        <w:t>se ralentizó</w:t>
      </w:r>
      <w:r>
        <w:rPr>
          <w:rFonts w:ascii="Times New Roman" w:hAnsi="Times New Roman" w:cs="Times New Roman"/>
        </w:rPr>
        <w:t xml:space="preserve"> ya que países como Alemania, Japón o Israel se opusieron, </w:t>
      </w:r>
      <w:r w:rsidR="00C26991">
        <w:rPr>
          <w:rFonts w:ascii="Times New Roman" w:hAnsi="Times New Roman" w:cs="Times New Roman"/>
        </w:rPr>
        <w:t>alegando que la NSA estaba tratando de estandarizarlos a sabiendas de sus debilidades, cosa que la NSA sigue negando hoy en día. A pesar de esto, en 2018 fueron aceptados como standard para RFID.</w:t>
      </w:r>
    </w:p>
    <w:p w14:paraId="36A42FC1" w14:textId="59F51504" w:rsidR="00C26991" w:rsidRPr="0089619E" w:rsidRDefault="00C26991" w:rsidP="0089619E">
      <w:pPr>
        <w:spacing w:line="360" w:lineRule="auto"/>
        <w:jc w:val="both"/>
        <w:rPr>
          <w:rFonts w:ascii="Times New Roman" w:hAnsi="Times New Roman" w:cs="Times New Roman"/>
        </w:rPr>
      </w:pPr>
      <w:r>
        <w:rPr>
          <w:rFonts w:ascii="Times New Roman" w:hAnsi="Times New Roman" w:cs="Times New Roman"/>
        </w:rPr>
        <w:tab/>
        <w:t xml:space="preserve">Este cifrado se basa en una red de </w:t>
      </w:r>
      <w:proofErr w:type="spellStart"/>
      <w:r>
        <w:rPr>
          <w:rFonts w:ascii="Times New Roman" w:hAnsi="Times New Roman" w:cs="Times New Roman"/>
        </w:rPr>
        <w:t>Feistel</w:t>
      </w:r>
      <w:proofErr w:type="spellEnd"/>
      <w:r>
        <w:rPr>
          <w:rFonts w:ascii="Times New Roman" w:hAnsi="Times New Roman" w:cs="Times New Roman"/>
        </w:rPr>
        <w:t xml:space="preserve"> con una palabra</w:t>
      </w:r>
      <w:r w:rsidR="0089619E">
        <w:rPr>
          <w:rFonts w:ascii="Times New Roman" w:hAnsi="Times New Roman" w:cs="Times New Roman"/>
        </w:rPr>
        <w:t xml:space="preserve"> de </w:t>
      </w:r>
      <w:r w:rsidR="0089619E" w:rsidRPr="0089619E">
        <w:rPr>
          <w:rFonts w:ascii="Times New Roman" w:hAnsi="Times New Roman" w:cs="Times New Roman"/>
          <w:i/>
          <w:iCs/>
        </w:rPr>
        <w:t>n</w:t>
      </w:r>
      <w:r w:rsidR="0089619E">
        <w:rPr>
          <w:rFonts w:ascii="Times New Roman" w:hAnsi="Times New Roman" w:cs="Times New Roman"/>
        </w:rPr>
        <w:t xml:space="preserve"> bits, por lo que su longitud de bloque es de </w:t>
      </w:r>
      <w:r w:rsidR="0089619E">
        <w:rPr>
          <w:rFonts w:ascii="Times New Roman" w:hAnsi="Times New Roman" w:cs="Times New Roman"/>
          <w:i/>
          <w:iCs/>
        </w:rPr>
        <w:t>2n</w:t>
      </w:r>
      <w:r w:rsidR="0089619E">
        <w:rPr>
          <w:rFonts w:ascii="Times New Roman" w:hAnsi="Times New Roman" w:cs="Times New Roman"/>
        </w:rPr>
        <w:t xml:space="preserve">. Su clave </w:t>
      </w:r>
      <w:r w:rsidR="0089619E" w:rsidRPr="0089619E">
        <w:rPr>
          <w:rFonts w:ascii="Times New Roman" w:hAnsi="Times New Roman" w:cs="Times New Roman"/>
          <w:i/>
          <w:iCs/>
        </w:rPr>
        <w:t>m</w:t>
      </w:r>
      <w:r w:rsidR="0089619E">
        <w:rPr>
          <w:rFonts w:ascii="Times New Roman" w:hAnsi="Times New Roman" w:cs="Times New Roman"/>
          <w:i/>
          <w:iCs/>
        </w:rPr>
        <w:t xml:space="preserve"> </w:t>
      </w:r>
      <w:r w:rsidR="0089619E">
        <w:rPr>
          <w:rFonts w:ascii="Times New Roman" w:hAnsi="Times New Roman" w:cs="Times New Roman"/>
        </w:rPr>
        <w:t xml:space="preserve">tiene longitud múltiplo de 2, 3 o 4 por </w:t>
      </w:r>
      <w:r w:rsidR="0089619E">
        <w:rPr>
          <w:rFonts w:ascii="Times New Roman" w:hAnsi="Times New Roman" w:cs="Times New Roman"/>
          <w:i/>
          <w:iCs/>
        </w:rPr>
        <w:t xml:space="preserve">n. </w:t>
      </w:r>
      <w:r w:rsidR="0089619E">
        <w:rPr>
          <w:rFonts w:ascii="Times New Roman" w:hAnsi="Times New Roman" w:cs="Times New Roman"/>
        </w:rPr>
        <w:t xml:space="preserve">A la hora de referirnos a un cifrado de SIMON también se suele hacer como </w:t>
      </w:r>
      <w:proofErr w:type="spellStart"/>
      <w:r w:rsidR="0089619E">
        <w:rPr>
          <w:rFonts w:ascii="Times New Roman" w:hAnsi="Times New Roman" w:cs="Times New Roman"/>
        </w:rPr>
        <w:t>Simon</w:t>
      </w:r>
      <w:r w:rsidR="0089619E">
        <w:rPr>
          <w:rFonts w:ascii="Times New Roman" w:hAnsi="Times New Roman" w:cs="Times New Roman"/>
          <w:i/>
          <w:iCs/>
        </w:rPr>
        <w:t>n</w:t>
      </w:r>
      <w:proofErr w:type="spellEnd"/>
      <w:r w:rsidR="0089619E">
        <w:rPr>
          <w:rFonts w:ascii="Times New Roman" w:hAnsi="Times New Roman" w:cs="Times New Roman"/>
          <w:i/>
          <w:iCs/>
        </w:rPr>
        <w:t>/nm</w:t>
      </w:r>
      <w:r w:rsidR="0089619E">
        <w:rPr>
          <w:rFonts w:ascii="Times New Roman" w:hAnsi="Times New Roman" w:cs="Times New Roman"/>
        </w:rPr>
        <w:t xml:space="preserve">. Así, por ejemplo, un cifrado Simon64/128 tendría una palabra de 32 bits y una clave de 128 </w:t>
      </w:r>
      <w:commentRangeStart w:id="274"/>
      <w:r w:rsidR="0089619E">
        <w:rPr>
          <w:rFonts w:ascii="Times New Roman" w:hAnsi="Times New Roman" w:cs="Times New Roman"/>
        </w:rPr>
        <w:t>bits</w:t>
      </w:r>
      <w:commentRangeEnd w:id="274"/>
      <w:r w:rsidR="00881D47">
        <w:rPr>
          <w:rStyle w:val="Refdecomentario"/>
        </w:rPr>
        <w:commentReference w:id="274"/>
      </w:r>
      <w:r w:rsidR="0089619E">
        <w:rPr>
          <w:rFonts w:ascii="Times New Roman" w:hAnsi="Times New Roman" w:cs="Times New Roman"/>
        </w:rPr>
        <w:t>.</w:t>
      </w:r>
      <w:r w:rsidR="00DF1122">
        <w:rPr>
          <w:rFonts w:ascii="Times New Roman" w:hAnsi="Times New Roman" w:cs="Times New Roman"/>
        </w:rPr>
        <w:t xml:space="preserve"> [</w:t>
      </w:r>
      <w:r w:rsidR="00D3725C">
        <w:rPr>
          <w:rFonts w:ascii="Times New Roman" w:hAnsi="Times New Roman" w:cs="Times New Roman"/>
        </w:rPr>
        <w:t>9</w:t>
      </w:r>
      <w:r w:rsidR="00DF1122">
        <w:rPr>
          <w:rFonts w:ascii="Times New Roman" w:hAnsi="Times New Roman" w:cs="Times New Roman"/>
        </w:rPr>
        <w:t>]</w:t>
      </w:r>
    </w:p>
    <w:p w14:paraId="0DB773B0" w14:textId="77777777" w:rsidR="00C26991" w:rsidRDefault="00C26991" w:rsidP="00C26991">
      <w:pPr>
        <w:keepNext/>
      </w:pPr>
      <w:r>
        <w:rPr>
          <w:noProof/>
        </w:rPr>
        <w:drawing>
          <wp:inline distT="0" distB="0" distL="0" distR="0" wp14:anchorId="07AD4A73" wp14:editId="663F86D7">
            <wp:extent cx="2392680" cy="2777860"/>
            <wp:effectExtent l="0" t="0" r="7620" b="3810"/>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404563" cy="2791656"/>
                    </a:xfrm>
                    <a:prstGeom prst="rect">
                      <a:avLst/>
                    </a:prstGeom>
                  </pic:spPr>
                </pic:pic>
              </a:graphicData>
            </a:graphic>
          </wp:inline>
        </w:drawing>
      </w:r>
    </w:p>
    <w:p w14:paraId="0ECF77AE" w14:textId="61F1E201" w:rsidR="00C26991" w:rsidRDefault="00E33478" w:rsidP="00C26991">
      <w:pPr>
        <w:pStyle w:val="Descripcin"/>
      </w:pPr>
      <w:r>
        <w:rPr>
          <w:rFonts w:ascii="Times New Roman" w:hAnsi="Times New Roman" w:cs="Times New Roman"/>
        </w:rPr>
        <w:t>Figura 8</w:t>
      </w:r>
      <w:r w:rsidR="00C26991">
        <w:t>. Ronda de cifrado SIMON</w:t>
      </w:r>
    </w:p>
    <w:p w14:paraId="3D4A6EB8" w14:textId="6B86509F" w:rsidR="0089619E" w:rsidRDefault="0089619E" w:rsidP="006F702F">
      <w:pPr>
        <w:pStyle w:val="Ttulo3"/>
      </w:pPr>
    </w:p>
    <w:p w14:paraId="1ACFE46B" w14:textId="08BD211A" w:rsidR="0089619E" w:rsidRPr="00A84B7C" w:rsidRDefault="002E00CE" w:rsidP="006F702F">
      <w:pPr>
        <w:pStyle w:val="Ttulo3"/>
        <w:rPr>
          <w:rFonts w:ascii="Times New Roman" w:hAnsi="Times New Roman" w:cs="Times New Roman"/>
        </w:rPr>
      </w:pPr>
      <w:bookmarkStart w:id="275" w:name="_Toc110772391"/>
      <w:r>
        <w:rPr>
          <w:rFonts w:ascii="Times New Roman" w:hAnsi="Times New Roman" w:cs="Times New Roman"/>
        </w:rPr>
        <w:t>4</w:t>
      </w:r>
      <w:r w:rsidR="00A84B7C" w:rsidRPr="00A84B7C">
        <w:rPr>
          <w:rFonts w:ascii="Times New Roman" w:hAnsi="Times New Roman" w:cs="Times New Roman"/>
        </w:rPr>
        <w:t xml:space="preserve">.1.3 </w:t>
      </w:r>
      <w:r w:rsidR="0089619E" w:rsidRPr="00A84B7C">
        <w:rPr>
          <w:rFonts w:ascii="Times New Roman" w:hAnsi="Times New Roman" w:cs="Times New Roman"/>
        </w:rPr>
        <w:t>SPECK</w:t>
      </w:r>
      <w:bookmarkEnd w:id="275"/>
    </w:p>
    <w:p w14:paraId="2872AA60" w14:textId="51FEE0F7" w:rsidR="007E7A7D" w:rsidRDefault="007E7A7D" w:rsidP="007E7A7D"/>
    <w:p w14:paraId="3A09577F" w14:textId="2BEFBCD0" w:rsidR="007E7A7D" w:rsidRDefault="007E7A7D" w:rsidP="00041AC3">
      <w:pPr>
        <w:spacing w:line="360" w:lineRule="auto"/>
        <w:jc w:val="both"/>
        <w:rPr>
          <w:rFonts w:ascii="Times New Roman" w:hAnsi="Times New Roman" w:cs="Times New Roman"/>
        </w:rPr>
      </w:pPr>
      <w:r>
        <w:tab/>
      </w:r>
      <w:r>
        <w:rPr>
          <w:rFonts w:ascii="Times New Roman" w:hAnsi="Times New Roman" w:cs="Times New Roman"/>
        </w:rPr>
        <w:t>Como hemos mencionado antes, el cifrado SPECK es la contraparte de SIMON, con un enfoque en el software.</w:t>
      </w:r>
    </w:p>
    <w:p w14:paraId="272B50F4" w14:textId="416B2C2C" w:rsidR="007230CC" w:rsidRDefault="007230CC" w:rsidP="00041AC3">
      <w:pPr>
        <w:spacing w:line="360" w:lineRule="auto"/>
        <w:jc w:val="both"/>
        <w:rPr>
          <w:rFonts w:ascii="Times New Roman" w:hAnsi="Times New Roman" w:cs="Times New Roman"/>
        </w:rPr>
      </w:pPr>
      <w:r>
        <w:rPr>
          <w:rFonts w:ascii="Times New Roman" w:hAnsi="Times New Roman" w:cs="Times New Roman"/>
        </w:rPr>
        <w:tab/>
        <w:t>En este caso, el algoritmo consta de un bloque formado siempre por dos palabras, que pueden variar su longitud en bits entre 16, 24, 32, 48 o 64.</w:t>
      </w:r>
      <w:r w:rsidR="006102FA">
        <w:rPr>
          <w:rFonts w:ascii="Times New Roman" w:hAnsi="Times New Roman" w:cs="Times New Roman"/>
        </w:rPr>
        <w:t xml:space="preserve"> Por otra parte, su clave puede ser de 2, 3 o 4 palabras. Cada ronda </w:t>
      </w:r>
      <w:r w:rsidR="002B7EC0">
        <w:rPr>
          <w:rFonts w:ascii="Times New Roman" w:hAnsi="Times New Roman" w:cs="Times New Roman"/>
        </w:rPr>
        <w:t>consiste en</w:t>
      </w:r>
      <w:r w:rsidR="006102FA">
        <w:rPr>
          <w:rFonts w:ascii="Times New Roman" w:hAnsi="Times New Roman" w:cs="Times New Roman"/>
        </w:rPr>
        <w:t xml:space="preserve"> dos rotaciones, sumándole la palabra derecha a la izquierda, realizando una operación XOR entre la clave y la palabra izquierda y otro XOR de la palabra izquierda con la palabra derecha.</w:t>
      </w:r>
      <w:r w:rsidR="00DF1122">
        <w:rPr>
          <w:rFonts w:ascii="Times New Roman" w:hAnsi="Times New Roman" w:cs="Times New Roman"/>
        </w:rPr>
        <w:t xml:space="preserve"> [</w:t>
      </w:r>
      <w:r w:rsidR="00D3725C">
        <w:rPr>
          <w:rFonts w:ascii="Times New Roman" w:hAnsi="Times New Roman" w:cs="Times New Roman"/>
        </w:rPr>
        <w:t>10</w:t>
      </w:r>
      <w:r w:rsidR="00DF1122">
        <w:rPr>
          <w:rFonts w:ascii="Times New Roman" w:hAnsi="Times New Roman" w:cs="Times New Roman"/>
        </w:rPr>
        <w:t>]</w:t>
      </w:r>
    </w:p>
    <w:p w14:paraId="2099A840" w14:textId="17D0B626" w:rsidR="006102FA" w:rsidRDefault="006102FA" w:rsidP="00041AC3">
      <w:pPr>
        <w:spacing w:line="360" w:lineRule="auto"/>
        <w:jc w:val="both"/>
        <w:rPr>
          <w:rFonts w:ascii="Times New Roman" w:hAnsi="Times New Roman" w:cs="Times New Roman"/>
        </w:rPr>
      </w:pPr>
      <w:r>
        <w:rPr>
          <w:rFonts w:ascii="Times New Roman" w:hAnsi="Times New Roman" w:cs="Times New Roman"/>
        </w:rPr>
        <w:tab/>
        <w:t>El número de rondas depende de los parámetros seleccionados:</w:t>
      </w:r>
    </w:p>
    <w:p w14:paraId="37812F44" w14:textId="69F57A3D" w:rsidR="006102FA" w:rsidRDefault="006102FA" w:rsidP="007E7A7D">
      <w:pPr>
        <w:rPr>
          <w:rFonts w:ascii="Times New Roman" w:hAnsi="Times New Roman" w:cs="Times New Roman"/>
        </w:rPr>
      </w:pPr>
      <w:r>
        <w:rPr>
          <w:rFonts w:ascii="Times New Roman" w:hAnsi="Times New Roman" w:cs="Times New Roman"/>
        </w:rPr>
        <w:tab/>
      </w:r>
    </w:p>
    <w:p w14:paraId="095F7265" w14:textId="77777777" w:rsidR="00041AC3" w:rsidRDefault="00041AC3" w:rsidP="007E7A7D">
      <w:pPr>
        <w:rPr>
          <w:rFonts w:ascii="Times New Roman" w:hAnsi="Times New Roman" w:cs="Times New Roman"/>
        </w:rPr>
      </w:pPr>
    </w:p>
    <w:tbl>
      <w:tblPr>
        <w:tblStyle w:val="Tablaconcuadrcula"/>
        <w:tblW w:w="8131" w:type="dxa"/>
        <w:tblLook w:val="04A0" w:firstRow="1" w:lastRow="0" w:firstColumn="1" w:lastColumn="0" w:noHBand="0" w:noVBand="1"/>
      </w:tblPr>
      <w:tblGrid>
        <w:gridCol w:w="2710"/>
        <w:gridCol w:w="2710"/>
        <w:gridCol w:w="2711"/>
      </w:tblGrid>
      <w:tr w:rsidR="006102FA" w14:paraId="3D36C1D8" w14:textId="77777777" w:rsidTr="00B024D5">
        <w:trPr>
          <w:trHeight w:val="689"/>
        </w:trPr>
        <w:tc>
          <w:tcPr>
            <w:tcW w:w="2710" w:type="dxa"/>
            <w:shd w:val="clear" w:color="auto" w:fill="4472C4" w:themeFill="accent1"/>
          </w:tcPr>
          <w:p w14:paraId="348337B9" w14:textId="17E4CDE5" w:rsidR="006102FA" w:rsidRDefault="006102FA" w:rsidP="00B024D5">
            <w:pPr>
              <w:spacing w:line="276" w:lineRule="auto"/>
              <w:jc w:val="center"/>
              <w:rPr>
                <w:rFonts w:ascii="Times New Roman" w:hAnsi="Times New Roman" w:cs="Times New Roman"/>
              </w:rPr>
            </w:pPr>
            <w:r>
              <w:rPr>
                <w:rFonts w:ascii="Times New Roman" w:hAnsi="Times New Roman" w:cs="Times New Roman"/>
              </w:rPr>
              <w:lastRenderedPageBreak/>
              <w:t>Tamaño del bloque en bits</w:t>
            </w:r>
          </w:p>
        </w:tc>
        <w:tc>
          <w:tcPr>
            <w:tcW w:w="2710" w:type="dxa"/>
            <w:shd w:val="clear" w:color="auto" w:fill="4472C4" w:themeFill="accent1"/>
          </w:tcPr>
          <w:p w14:paraId="28FD7193" w14:textId="60CEB38D" w:rsidR="006102FA" w:rsidRDefault="006102FA" w:rsidP="00B024D5">
            <w:pPr>
              <w:spacing w:line="276" w:lineRule="auto"/>
              <w:jc w:val="center"/>
              <w:rPr>
                <w:rFonts w:ascii="Times New Roman" w:hAnsi="Times New Roman" w:cs="Times New Roman"/>
              </w:rPr>
            </w:pPr>
            <w:r>
              <w:rPr>
                <w:rFonts w:ascii="Times New Roman" w:hAnsi="Times New Roman" w:cs="Times New Roman"/>
              </w:rPr>
              <w:t>Tamaño de la clave en bits</w:t>
            </w:r>
          </w:p>
        </w:tc>
        <w:tc>
          <w:tcPr>
            <w:tcW w:w="2711" w:type="dxa"/>
            <w:shd w:val="clear" w:color="auto" w:fill="4472C4" w:themeFill="accent1"/>
          </w:tcPr>
          <w:p w14:paraId="1DFAE52D" w14:textId="5D3F2499" w:rsidR="006102FA" w:rsidRDefault="006102FA" w:rsidP="00B024D5">
            <w:pPr>
              <w:spacing w:line="276" w:lineRule="auto"/>
              <w:jc w:val="center"/>
              <w:rPr>
                <w:rFonts w:ascii="Times New Roman" w:hAnsi="Times New Roman" w:cs="Times New Roman"/>
              </w:rPr>
            </w:pPr>
            <w:r>
              <w:rPr>
                <w:rFonts w:ascii="Times New Roman" w:hAnsi="Times New Roman" w:cs="Times New Roman"/>
              </w:rPr>
              <w:t>Rondas</w:t>
            </w:r>
          </w:p>
        </w:tc>
      </w:tr>
      <w:tr w:rsidR="006102FA" w14:paraId="59714C98" w14:textId="77777777" w:rsidTr="00B024D5">
        <w:trPr>
          <w:trHeight w:val="689"/>
        </w:trPr>
        <w:tc>
          <w:tcPr>
            <w:tcW w:w="2710" w:type="dxa"/>
            <w:vAlign w:val="center"/>
          </w:tcPr>
          <w:p w14:paraId="78B754C8" w14:textId="2D5F8946" w:rsidR="006102FA" w:rsidRDefault="00596A1F" w:rsidP="00B024D5">
            <w:pPr>
              <w:spacing w:line="276" w:lineRule="auto"/>
              <w:jc w:val="center"/>
              <w:rPr>
                <w:rFonts w:ascii="Times New Roman" w:hAnsi="Times New Roman" w:cs="Times New Roman"/>
              </w:rPr>
            </w:pPr>
            <w:r>
              <w:rPr>
                <w:rFonts w:ascii="Times New Roman" w:hAnsi="Times New Roman" w:cs="Times New Roman"/>
              </w:rPr>
              <w:t xml:space="preserve">2 </w:t>
            </w:r>
            <w:r>
              <w:rPr>
                <w:rFonts w:ascii="Arial" w:hAnsi="Arial" w:cs="Arial"/>
                <w:color w:val="202122"/>
                <w:sz w:val="21"/>
                <w:szCs w:val="21"/>
                <w:shd w:val="clear" w:color="auto" w:fill="F8F9FA"/>
              </w:rPr>
              <w:t>×</w:t>
            </w:r>
            <w:r>
              <w:rPr>
                <w:rFonts w:ascii="Times New Roman" w:hAnsi="Times New Roman" w:cs="Times New Roman"/>
              </w:rPr>
              <w:t xml:space="preserve"> 16 = 32</w:t>
            </w:r>
          </w:p>
        </w:tc>
        <w:tc>
          <w:tcPr>
            <w:tcW w:w="2710" w:type="dxa"/>
            <w:vAlign w:val="center"/>
          </w:tcPr>
          <w:p w14:paraId="2C3C6A47" w14:textId="2B3C3214" w:rsidR="006102FA" w:rsidRDefault="00596A1F" w:rsidP="00B024D5">
            <w:pPr>
              <w:spacing w:line="276" w:lineRule="auto"/>
              <w:jc w:val="center"/>
              <w:rPr>
                <w:rFonts w:ascii="Times New Roman" w:hAnsi="Times New Roman" w:cs="Times New Roman"/>
              </w:rPr>
            </w:pPr>
            <w:r>
              <w:rPr>
                <w:rFonts w:ascii="Times New Roman" w:hAnsi="Times New Roman" w:cs="Times New Roman"/>
              </w:rPr>
              <w:t xml:space="preserve">4 </w:t>
            </w:r>
            <w:r>
              <w:rPr>
                <w:rFonts w:ascii="Arial" w:hAnsi="Arial" w:cs="Arial"/>
                <w:color w:val="202122"/>
                <w:sz w:val="21"/>
                <w:szCs w:val="21"/>
                <w:shd w:val="clear" w:color="auto" w:fill="F8F9FA"/>
              </w:rPr>
              <w:t>×</w:t>
            </w:r>
            <w:r>
              <w:rPr>
                <w:rFonts w:ascii="Times New Roman" w:hAnsi="Times New Roman" w:cs="Times New Roman"/>
              </w:rPr>
              <w:t xml:space="preserve"> 16 = 64</w:t>
            </w:r>
          </w:p>
        </w:tc>
        <w:tc>
          <w:tcPr>
            <w:tcW w:w="2711" w:type="dxa"/>
            <w:vAlign w:val="center"/>
          </w:tcPr>
          <w:p w14:paraId="24C5F5BE" w14:textId="2E0BE38E" w:rsidR="006102FA" w:rsidRDefault="00596A1F" w:rsidP="00B024D5">
            <w:pPr>
              <w:spacing w:line="276" w:lineRule="auto"/>
              <w:jc w:val="center"/>
              <w:rPr>
                <w:rFonts w:ascii="Times New Roman" w:hAnsi="Times New Roman" w:cs="Times New Roman"/>
              </w:rPr>
            </w:pPr>
            <w:r>
              <w:rPr>
                <w:rFonts w:ascii="Times New Roman" w:hAnsi="Times New Roman" w:cs="Times New Roman"/>
              </w:rPr>
              <w:t>22</w:t>
            </w:r>
          </w:p>
        </w:tc>
      </w:tr>
      <w:tr w:rsidR="00596A1F" w14:paraId="5DC61654" w14:textId="77777777" w:rsidTr="00B024D5">
        <w:trPr>
          <w:trHeight w:val="343"/>
        </w:trPr>
        <w:tc>
          <w:tcPr>
            <w:tcW w:w="2710" w:type="dxa"/>
            <w:vMerge w:val="restart"/>
            <w:vAlign w:val="center"/>
          </w:tcPr>
          <w:p w14:paraId="6A944380" w14:textId="329AB94E"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2 </w:t>
            </w:r>
            <w:r>
              <w:rPr>
                <w:rFonts w:ascii="Arial" w:hAnsi="Arial" w:cs="Arial"/>
                <w:color w:val="202122"/>
                <w:sz w:val="21"/>
                <w:szCs w:val="21"/>
                <w:shd w:val="clear" w:color="auto" w:fill="F8F9FA"/>
              </w:rPr>
              <w:t>×</w:t>
            </w:r>
            <w:r>
              <w:rPr>
                <w:rFonts w:ascii="Times New Roman" w:hAnsi="Times New Roman" w:cs="Times New Roman"/>
              </w:rPr>
              <w:t xml:space="preserve"> 24 = 48</w:t>
            </w:r>
          </w:p>
        </w:tc>
        <w:tc>
          <w:tcPr>
            <w:tcW w:w="2710" w:type="dxa"/>
            <w:vAlign w:val="center"/>
          </w:tcPr>
          <w:p w14:paraId="54EE6F00" w14:textId="28849FEE"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3 </w:t>
            </w:r>
            <w:r>
              <w:rPr>
                <w:rFonts w:ascii="Arial" w:hAnsi="Arial" w:cs="Arial"/>
                <w:color w:val="202122"/>
                <w:sz w:val="21"/>
                <w:szCs w:val="21"/>
                <w:shd w:val="clear" w:color="auto" w:fill="F8F9FA"/>
              </w:rPr>
              <w:t>×</w:t>
            </w:r>
            <w:r>
              <w:rPr>
                <w:rFonts w:ascii="Times New Roman" w:hAnsi="Times New Roman" w:cs="Times New Roman"/>
              </w:rPr>
              <w:t xml:space="preserve"> 24 = 72</w:t>
            </w:r>
          </w:p>
        </w:tc>
        <w:tc>
          <w:tcPr>
            <w:tcW w:w="2711" w:type="dxa"/>
            <w:vAlign w:val="center"/>
          </w:tcPr>
          <w:p w14:paraId="5A25233F" w14:textId="10DB724D" w:rsidR="00596A1F" w:rsidRDefault="00596A1F" w:rsidP="00B024D5">
            <w:pPr>
              <w:spacing w:line="276" w:lineRule="auto"/>
              <w:jc w:val="center"/>
              <w:rPr>
                <w:rFonts w:ascii="Times New Roman" w:hAnsi="Times New Roman" w:cs="Times New Roman"/>
              </w:rPr>
            </w:pPr>
            <w:r>
              <w:rPr>
                <w:rFonts w:ascii="Times New Roman" w:hAnsi="Times New Roman" w:cs="Times New Roman"/>
              </w:rPr>
              <w:t>22</w:t>
            </w:r>
          </w:p>
        </w:tc>
      </w:tr>
      <w:tr w:rsidR="00596A1F" w14:paraId="66D3A61B" w14:textId="77777777" w:rsidTr="00B024D5">
        <w:trPr>
          <w:trHeight w:val="343"/>
        </w:trPr>
        <w:tc>
          <w:tcPr>
            <w:tcW w:w="2710" w:type="dxa"/>
            <w:vMerge/>
            <w:vAlign w:val="center"/>
          </w:tcPr>
          <w:p w14:paraId="3BC53957" w14:textId="77777777" w:rsidR="00596A1F" w:rsidRDefault="00596A1F" w:rsidP="00B024D5">
            <w:pPr>
              <w:spacing w:line="276" w:lineRule="auto"/>
              <w:jc w:val="center"/>
              <w:rPr>
                <w:rFonts w:ascii="Times New Roman" w:hAnsi="Times New Roman" w:cs="Times New Roman"/>
              </w:rPr>
            </w:pPr>
          </w:p>
        </w:tc>
        <w:tc>
          <w:tcPr>
            <w:tcW w:w="2710" w:type="dxa"/>
            <w:vAlign w:val="center"/>
          </w:tcPr>
          <w:p w14:paraId="18358830" w14:textId="26255688"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4 </w:t>
            </w:r>
            <w:r>
              <w:rPr>
                <w:rFonts w:ascii="Arial" w:hAnsi="Arial" w:cs="Arial"/>
                <w:color w:val="202122"/>
                <w:sz w:val="21"/>
                <w:szCs w:val="21"/>
                <w:shd w:val="clear" w:color="auto" w:fill="F8F9FA"/>
              </w:rPr>
              <w:t>×</w:t>
            </w:r>
            <w:r>
              <w:rPr>
                <w:rFonts w:ascii="Times New Roman" w:hAnsi="Times New Roman" w:cs="Times New Roman"/>
              </w:rPr>
              <w:t xml:space="preserve"> 24 = 96</w:t>
            </w:r>
          </w:p>
        </w:tc>
        <w:tc>
          <w:tcPr>
            <w:tcW w:w="2711" w:type="dxa"/>
            <w:vAlign w:val="center"/>
          </w:tcPr>
          <w:p w14:paraId="58B65B26" w14:textId="5A902B84" w:rsidR="00596A1F" w:rsidRDefault="00596A1F" w:rsidP="00B024D5">
            <w:pPr>
              <w:spacing w:line="276" w:lineRule="auto"/>
              <w:jc w:val="center"/>
              <w:rPr>
                <w:rFonts w:ascii="Times New Roman" w:hAnsi="Times New Roman" w:cs="Times New Roman"/>
              </w:rPr>
            </w:pPr>
            <w:r>
              <w:rPr>
                <w:rFonts w:ascii="Times New Roman" w:hAnsi="Times New Roman" w:cs="Times New Roman"/>
              </w:rPr>
              <w:t>23</w:t>
            </w:r>
          </w:p>
        </w:tc>
      </w:tr>
      <w:tr w:rsidR="00596A1F" w14:paraId="7CB4E805" w14:textId="77777777" w:rsidTr="00B024D5">
        <w:trPr>
          <w:trHeight w:val="343"/>
        </w:trPr>
        <w:tc>
          <w:tcPr>
            <w:tcW w:w="2710" w:type="dxa"/>
            <w:vMerge w:val="restart"/>
            <w:vAlign w:val="center"/>
          </w:tcPr>
          <w:p w14:paraId="13538AAE" w14:textId="34C3C88B"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2 </w:t>
            </w:r>
            <w:r>
              <w:rPr>
                <w:rFonts w:ascii="Arial" w:hAnsi="Arial" w:cs="Arial"/>
                <w:color w:val="202122"/>
                <w:sz w:val="21"/>
                <w:szCs w:val="21"/>
                <w:shd w:val="clear" w:color="auto" w:fill="F8F9FA"/>
              </w:rPr>
              <w:t>×</w:t>
            </w:r>
            <w:r>
              <w:rPr>
                <w:rFonts w:ascii="Times New Roman" w:hAnsi="Times New Roman" w:cs="Times New Roman"/>
              </w:rPr>
              <w:t xml:space="preserve"> 32 = 64</w:t>
            </w:r>
          </w:p>
        </w:tc>
        <w:tc>
          <w:tcPr>
            <w:tcW w:w="2710" w:type="dxa"/>
            <w:vAlign w:val="center"/>
          </w:tcPr>
          <w:p w14:paraId="06FBF9D9" w14:textId="037D0007"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3 </w:t>
            </w:r>
            <w:r>
              <w:rPr>
                <w:rFonts w:ascii="Arial" w:hAnsi="Arial" w:cs="Arial"/>
                <w:color w:val="202122"/>
                <w:sz w:val="21"/>
                <w:szCs w:val="21"/>
                <w:shd w:val="clear" w:color="auto" w:fill="F8F9FA"/>
              </w:rPr>
              <w:t>×</w:t>
            </w:r>
            <w:r>
              <w:rPr>
                <w:rFonts w:ascii="Times New Roman" w:hAnsi="Times New Roman" w:cs="Times New Roman"/>
              </w:rPr>
              <w:t xml:space="preserve"> 32 = 96</w:t>
            </w:r>
          </w:p>
        </w:tc>
        <w:tc>
          <w:tcPr>
            <w:tcW w:w="2711" w:type="dxa"/>
            <w:vAlign w:val="center"/>
          </w:tcPr>
          <w:p w14:paraId="0BACBBFF" w14:textId="0BB32987" w:rsidR="00596A1F" w:rsidRDefault="00596A1F" w:rsidP="00B024D5">
            <w:pPr>
              <w:spacing w:line="276" w:lineRule="auto"/>
              <w:jc w:val="center"/>
              <w:rPr>
                <w:rFonts w:ascii="Times New Roman" w:hAnsi="Times New Roman" w:cs="Times New Roman"/>
              </w:rPr>
            </w:pPr>
            <w:r>
              <w:rPr>
                <w:rFonts w:ascii="Times New Roman" w:hAnsi="Times New Roman" w:cs="Times New Roman"/>
              </w:rPr>
              <w:t>26</w:t>
            </w:r>
          </w:p>
        </w:tc>
      </w:tr>
      <w:tr w:rsidR="00596A1F" w14:paraId="68B9BA50" w14:textId="77777777" w:rsidTr="00B024D5">
        <w:trPr>
          <w:trHeight w:val="343"/>
        </w:trPr>
        <w:tc>
          <w:tcPr>
            <w:tcW w:w="2710" w:type="dxa"/>
            <w:vMerge/>
            <w:vAlign w:val="center"/>
          </w:tcPr>
          <w:p w14:paraId="6BB430BF" w14:textId="77777777" w:rsidR="00596A1F" w:rsidRDefault="00596A1F" w:rsidP="00B024D5">
            <w:pPr>
              <w:spacing w:line="276" w:lineRule="auto"/>
              <w:jc w:val="center"/>
              <w:rPr>
                <w:rFonts w:ascii="Times New Roman" w:hAnsi="Times New Roman" w:cs="Times New Roman"/>
              </w:rPr>
            </w:pPr>
          </w:p>
        </w:tc>
        <w:tc>
          <w:tcPr>
            <w:tcW w:w="2710" w:type="dxa"/>
            <w:vAlign w:val="center"/>
          </w:tcPr>
          <w:p w14:paraId="7ABF11AF" w14:textId="69C44241"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4 </w:t>
            </w:r>
            <w:r>
              <w:rPr>
                <w:rFonts w:ascii="Arial" w:hAnsi="Arial" w:cs="Arial"/>
                <w:color w:val="202122"/>
                <w:sz w:val="21"/>
                <w:szCs w:val="21"/>
                <w:shd w:val="clear" w:color="auto" w:fill="F8F9FA"/>
              </w:rPr>
              <w:t>×</w:t>
            </w:r>
            <w:r>
              <w:rPr>
                <w:rFonts w:ascii="Times New Roman" w:hAnsi="Times New Roman" w:cs="Times New Roman"/>
              </w:rPr>
              <w:t xml:space="preserve"> 32 = 128</w:t>
            </w:r>
          </w:p>
        </w:tc>
        <w:tc>
          <w:tcPr>
            <w:tcW w:w="2711" w:type="dxa"/>
            <w:vAlign w:val="center"/>
          </w:tcPr>
          <w:p w14:paraId="0F1661FC" w14:textId="67CE0ACB" w:rsidR="00596A1F" w:rsidRDefault="00596A1F" w:rsidP="00B024D5">
            <w:pPr>
              <w:spacing w:line="276" w:lineRule="auto"/>
              <w:jc w:val="center"/>
              <w:rPr>
                <w:rFonts w:ascii="Times New Roman" w:hAnsi="Times New Roman" w:cs="Times New Roman"/>
              </w:rPr>
            </w:pPr>
            <w:r>
              <w:rPr>
                <w:rFonts w:ascii="Times New Roman" w:hAnsi="Times New Roman" w:cs="Times New Roman"/>
              </w:rPr>
              <w:t>27</w:t>
            </w:r>
          </w:p>
        </w:tc>
      </w:tr>
      <w:tr w:rsidR="00596A1F" w14:paraId="32C20EB2" w14:textId="77777777" w:rsidTr="00B024D5">
        <w:trPr>
          <w:trHeight w:val="343"/>
        </w:trPr>
        <w:tc>
          <w:tcPr>
            <w:tcW w:w="2710" w:type="dxa"/>
            <w:vMerge w:val="restart"/>
            <w:vAlign w:val="center"/>
          </w:tcPr>
          <w:p w14:paraId="43360579" w14:textId="5454A19E"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2 </w:t>
            </w:r>
            <w:r>
              <w:rPr>
                <w:rFonts w:ascii="Arial" w:hAnsi="Arial" w:cs="Arial"/>
                <w:color w:val="202122"/>
                <w:sz w:val="21"/>
                <w:szCs w:val="21"/>
                <w:shd w:val="clear" w:color="auto" w:fill="F8F9FA"/>
              </w:rPr>
              <w:t>×</w:t>
            </w:r>
            <w:r>
              <w:rPr>
                <w:rFonts w:ascii="Times New Roman" w:hAnsi="Times New Roman" w:cs="Times New Roman"/>
              </w:rPr>
              <w:t xml:space="preserve"> 48 = 96</w:t>
            </w:r>
          </w:p>
        </w:tc>
        <w:tc>
          <w:tcPr>
            <w:tcW w:w="2710" w:type="dxa"/>
            <w:vAlign w:val="center"/>
          </w:tcPr>
          <w:p w14:paraId="0A7CBDF7" w14:textId="55E36B08"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2 </w:t>
            </w:r>
            <w:r>
              <w:rPr>
                <w:rFonts w:ascii="Arial" w:hAnsi="Arial" w:cs="Arial"/>
                <w:color w:val="202122"/>
                <w:sz w:val="21"/>
                <w:szCs w:val="21"/>
                <w:shd w:val="clear" w:color="auto" w:fill="F8F9FA"/>
              </w:rPr>
              <w:t>×</w:t>
            </w:r>
            <w:r>
              <w:rPr>
                <w:rFonts w:ascii="Times New Roman" w:hAnsi="Times New Roman" w:cs="Times New Roman"/>
              </w:rPr>
              <w:t xml:space="preserve"> 48 = 96</w:t>
            </w:r>
          </w:p>
        </w:tc>
        <w:tc>
          <w:tcPr>
            <w:tcW w:w="2711" w:type="dxa"/>
            <w:vAlign w:val="center"/>
          </w:tcPr>
          <w:p w14:paraId="6E905963" w14:textId="7D889166" w:rsidR="00596A1F" w:rsidRDefault="00596A1F" w:rsidP="00B024D5">
            <w:pPr>
              <w:spacing w:line="276" w:lineRule="auto"/>
              <w:jc w:val="center"/>
              <w:rPr>
                <w:rFonts w:ascii="Times New Roman" w:hAnsi="Times New Roman" w:cs="Times New Roman"/>
              </w:rPr>
            </w:pPr>
            <w:r>
              <w:rPr>
                <w:rFonts w:ascii="Times New Roman" w:hAnsi="Times New Roman" w:cs="Times New Roman"/>
              </w:rPr>
              <w:t>28</w:t>
            </w:r>
          </w:p>
        </w:tc>
      </w:tr>
      <w:tr w:rsidR="00596A1F" w14:paraId="48C08BDA" w14:textId="77777777" w:rsidTr="00B024D5">
        <w:trPr>
          <w:trHeight w:val="343"/>
        </w:trPr>
        <w:tc>
          <w:tcPr>
            <w:tcW w:w="2710" w:type="dxa"/>
            <w:vMerge/>
            <w:vAlign w:val="center"/>
          </w:tcPr>
          <w:p w14:paraId="33F14259" w14:textId="77777777" w:rsidR="00596A1F" w:rsidRDefault="00596A1F" w:rsidP="00B024D5">
            <w:pPr>
              <w:spacing w:line="276" w:lineRule="auto"/>
              <w:jc w:val="center"/>
              <w:rPr>
                <w:rFonts w:ascii="Times New Roman" w:hAnsi="Times New Roman" w:cs="Times New Roman"/>
              </w:rPr>
            </w:pPr>
          </w:p>
        </w:tc>
        <w:tc>
          <w:tcPr>
            <w:tcW w:w="2710" w:type="dxa"/>
            <w:vAlign w:val="center"/>
          </w:tcPr>
          <w:p w14:paraId="498B2048" w14:textId="1C67A069"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3 </w:t>
            </w:r>
            <w:r>
              <w:rPr>
                <w:rFonts w:ascii="Arial" w:hAnsi="Arial" w:cs="Arial"/>
                <w:color w:val="202122"/>
                <w:sz w:val="21"/>
                <w:szCs w:val="21"/>
                <w:shd w:val="clear" w:color="auto" w:fill="F8F9FA"/>
              </w:rPr>
              <w:t>×</w:t>
            </w:r>
            <w:r>
              <w:rPr>
                <w:rFonts w:ascii="Times New Roman" w:hAnsi="Times New Roman" w:cs="Times New Roman"/>
              </w:rPr>
              <w:t xml:space="preserve"> 48 = 144</w:t>
            </w:r>
          </w:p>
        </w:tc>
        <w:tc>
          <w:tcPr>
            <w:tcW w:w="2711" w:type="dxa"/>
            <w:vAlign w:val="center"/>
          </w:tcPr>
          <w:p w14:paraId="79623CB9" w14:textId="374C6CD0" w:rsidR="00596A1F" w:rsidRDefault="00596A1F" w:rsidP="00B024D5">
            <w:pPr>
              <w:spacing w:line="276" w:lineRule="auto"/>
              <w:jc w:val="center"/>
              <w:rPr>
                <w:rFonts w:ascii="Times New Roman" w:hAnsi="Times New Roman" w:cs="Times New Roman"/>
              </w:rPr>
            </w:pPr>
            <w:r>
              <w:rPr>
                <w:rFonts w:ascii="Times New Roman" w:hAnsi="Times New Roman" w:cs="Times New Roman"/>
              </w:rPr>
              <w:t>29</w:t>
            </w:r>
          </w:p>
        </w:tc>
      </w:tr>
      <w:tr w:rsidR="00596A1F" w14:paraId="5FA479C9" w14:textId="77777777" w:rsidTr="00B024D5">
        <w:trPr>
          <w:trHeight w:val="220"/>
        </w:trPr>
        <w:tc>
          <w:tcPr>
            <w:tcW w:w="2710" w:type="dxa"/>
            <w:vMerge w:val="restart"/>
            <w:vAlign w:val="center"/>
          </w:tcPr>
          <w:p w14:paraId="59BA9383" w14:textId="6650176D"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2 </w:t>
            </w:r>
            <w:r>
              <w:rPr>
                <w:rFonts w:ascii="Arial" w:hAnsi="Arial" w:cs="Arial"/>
                <w:color w:val="202122"/>
                <w:sz w:val="21"/>
                <w:szCs w:val="21"/>
                <w:shd w:val="clear" w:color="auto" w:fill="F8F9FA"/>
              </w:rPr>
              <w:t>×</w:t>
            </w:r>
            <w:r>
              <w:rPr>
                <w:rFonts w:ascii="Times New Roman" w:hAnsi="Times New Roman" w:cs="Times New Roman"/>
              </w:rPr>
              <w:t xml:space="preserve"> 64 = 128</w:t>
            </w:r>
          </w:p>
        </w:tc>
        <w:tc>
          <w:tcPr>
            <w:tcW w:w="2710" w:type="dxa"/>
            <w:vAlign w:val="center"/>
          </w:tcPr>
          <w:p w14:paraId="65B9E20D" w14:textId="78139C4B"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2 </w:t>
            </w:r>
            <w:r>
              <w:rPr>
                <w:rFonts w:ascii="Arial" w:hAnsi="Arial" w:cs="Arial"/>
                <w:color w:val="202122"/>
                <w:sz w:val="21"/>
                <w:szCs w:val="21"/>
                <w:shd w:val="clear" w:color="auto" w:fill="F8F9FA"/>
              </w:rPr>
              <w:t>×</w:t>
            </w:r>
            <w:r>
              <w:rPr>
                <w:rFonts w:ascii="Times New Roman" w:hAnsi="Times New Roman" w:cs="Times New Roman"/>
              </w:rPr>
              <w:t xml:space="preserve"> 64 = 128</w:t>
            </w:r>
          </w:p>
        </w:tc>
        <w:tc>
          <w:tcPr>
            <w:tcW w:w="2711" w:type="dxa"/>
            <w:vAlign w:val="center"/>
          </w:tcPr>
          <w:p w14:paraId="27220848" w14:textId="6DA61D50" w:rsidR="00596A1F" w:rsidRDefault="00596A1F" w:rsidP="00B024D5">
            <w:pPr>
              <w:spacing w:line="276" w:lineRule="auto"/>
              <w:jc w:val="center"/>
              <w:rPr>
                <w:rFonts w:ascii="Times New Roman" w:hAnsi="Times New Roman" w:cs="Times New Roman"/>
              </w:rPr>
            </w:pPr>
            <w:r>
              <w:rPr>
                <w:rFonts w:ascii="Times New Roman" w:hAnsi="Times New Roman" w:cs="Times New Roman"/>
              </w:rPr>
              <w:t>32</w:t>
            </w:r>
          </w:p>
        </w:tc>
      </w:tr>
      <w:tr w:rsidR="00596A1F" w14:paraId="059FC484" w14:textId="77777777" w:rsidTr="00B024D5">
        <w:trPr>
          <w:trHeight w:val="220"/>
        </w:trPr>
        <w:tc>
          <w:tcPr>
            <w:tcW w:w="2710" w:type="dxa"/>
            <w:vMerge/>
          </w:tcPr>
          <w:p w14:paraId="0FFAFD05" w14:textId="77777777" w:rsidR="00596A1F" w:rsidRDefault="00596A1F" w:rsidP="00B024D5">
            <w:pPr>
              <w:spacing w:line="276" w:lineRule="auto"/>
              <w:jc w:val="center"/>
              <w:rPr>
                <w:rFonts w:ascii="Times New Roman" w:hAnsi="Times New Roman" w:cs="Times New Roman"/>
              </w:rPr>
            </w:pPr>
          </w:p>
        </w:tc>
        <w:tc>
          <w:tcPr>
            <w:tcW w:w="2710" w:type="dxa"/>
            <w:vAlign w:val="center"/>
          </w:tcPr>
          <w:p w14:paraId="2AC95B18" w14:textId="1797CB94"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3 </w:t>
            </w:r>
            <w:r>
              <w:rPr>
                <w:rFonts w:ascii="Arial" w:hAnsi="Arial" w:cs="Arial"/>
                <w:color w:val="202122"/>
                <w:sz w:val="21"/>
                <w:szCs w:val="21"/>
                <w:shd w:val="clear" w:color="auto" w:fill="F8F9FA"/>
              </w:rPr>
              <w:t>×</w:t>
            </w:r>
            <w:r>
              <w:rPr>
                <w:rFonts w:ascii="Times New Roman" w:hAnsi="Times New Roman" w:cs="Times New Roman"/>
              </w:rPr>
              <w:t xml:space="preserve"> 64 = 192</w:t>
            </w:r>
          </w:p>
        </w:tc>
        <w:tc>
          <w:tcPr>
            <w:tcW w:w="2711" w:type="dxa"/>
            <w:vAlign w:val="center"/>
          </w:tcPr>
          <w:p w14:paraId="09B87CFE" w14:textId="02C8DBE8" w:rsidR="00596A1F" w:rsidRDefault="00596A1F" w:rsidP="00B024D5">
            <w:pPr>
              <w:spacing w:line="276" w:lineRule="auto"/>
              <w:jc w:val="center"/>
              <w:rPr>
                <w:rFonts w:ascii="Times New Roman" w:hAnsi="Times New Roman" w:cs="Times New Roman"/>
              </w:rPr>
            </w:pPr>
            <w:r>
              <w:rPr>
                <w:rFonts w:ascii="Times New Roman" w:hAnsi="Times New Roman" w:cs="Times New Roman"/>
              </w:rPr>
              <w:t>33</w:t>
            </w:r>
          </w:p>
        </w:tc>
      </w:tr>
      <w:tr w:rsidR="00596A1F" w14:paraId="7A24F918" w14:textId="77777777" w:rsidTr="00B024D5">
        <w:trPr>
          <w:trHeight w:val="220"/>
        </w:trPr>
        <w:tc>
          <w:tcPr>
            <w:tcW w:w="2710" w:type="dxa"/>
            <w:vMerge/>
          </w:tcPr>
          <w:p w14:paraId="5D429DD2" w14:textId="77777777" w:rsidR="00596A1F" w:rsidRDefault="00596A1F" w:rsidP="00B024D5">
            <w:pPr>
              <w:spacing w:line="276" w:lineRule="auto"/>
              <w:jc w:val="center"/>
              <w:rPr>
                <w:rFonts w:ascii="Times New Roman" w:hAnsi="Times New Roman" w:cs="Times New Roman"/>
              </w:rPr>
            </w:pPr>
          </w:p>
        </w:tc>
        <w:tc>
          <w:tcPr>
            <w:tcW w:w="2710" w:type="dxa"/>
            <w:vAlign w:val="center"/>
          </w:tcPr>
          <w:p w14:paraId="5FAD5F06" w14:textId="48D086FF" w:rsidR="00596A1F" w:rsidRDefault="00596A1F" w:rsidP="00B024D5">
            <w:pPr>
              <w:spacing w:line="276" w:lineRule="auto"/>
              <w:jc w:val="center"/>
              <w:rPr>
                <w:rFonts w:ascii="Times New Roman" w:hAnsi="Times New Roman" w:cs="Times New Roman"/>
              </w:rPr>
            </w:pPr>
            <w:r>
              <w:rPr>
                <w:rFonts w:ascii="Times New Roman" w:hAnsi="Times New Roman" w:cs="Times New Roman"/>
              </w:rPr>
              <w:t xml:space="preserve">4 </w:t>
            </w:r>
            <w:r>
              <w:rPr>
                <w:rFonts w:ascii="Arial" w:hAnsi="Arial" w:cs="Arial"/>
                <w:color w:val="202122"/>
                <w:sz w:val="21"/>
                <w:szCs w:val="21"/>
                <w:shd w:val="clear" w:color="auto" w:fill="F8F9FA"/>
              </w:rPr>
              <w:t>×</w:t>
            </w:r>
            <w:r>
              <w:rPr>
                <w:rFonts w:ascii="Times New Roman" w:hAnsi="Times New Roman" w:cs="Times New Roman"/>
              </w:rPr>
              <w:t xml:space="preserve"> 64= 256</w:t>
            </w:r>
          </w:p>
        </w:tc>
        <w:tc>
          <w:tcPr>
            <w:tcW w:w="2711" w:type="dxa"/>
            <w:vAlign w:val="center"/>
          </w:tcPr>
          <w:p w14:paraId="19234BF0" w14:textId="66F920B1" w:rsidR="00596A1F" w:rsidRDefault="00596A1F" w:rsidP="00B024D5">
            <w:pPr>
              <w:spacing w:line="276" w:lineRule="auto"/>
              <w:jc w:val="center"/>
              <w:rPr>
                <w:rFonts w:ascii="Times New Roman" w:hAnsi="Times New Roman" w:cs="Times New Roman"/>
              </w:rPr>
            </w:pPr>
            <w:r>
              <w:rPr>
                <w:rFonts w:ascii="Times New Roman" w:hAnsi="Times New Roman" w:cs="Times New Roman"/>
              </w:rPr>
              <w:t>34</w:t>
            </w:r>
          </w:p>
        </w:tc>
      </w:tr>
    </w:tbl>
    <w:p w14:paraId="3CE89530" w14:textId="0F75DBE2" w:rsidR="006102FA" w:rsidRDefault="006102FA" w:rsidP="007E7A7D">
      <w:pPr>
        <w:rPr>
          <w:rFonts w:ascii="Times New Roman" w:hAnsi="Times New Roman" w:cs="Times New Roman"/>
        </w:rPr>
      </w:pPr>
    </w:p>
    <w:p w14:paraId="01DBBD1E" w14:textId="77777777" w:rsidR="007230CC" w:rsidRDefault="007E7A7D" w:rsidP="007230CC">
      <w:pPr>
        <w:keepNext/>
      </w:pPr>
      <w:r>
        <w:rPr>
          <w:rFonts w:ascii="Times New Roman" w:hAnsi="Times New Roman" w:cs="Times New Roman"/>
        </w:rPr>
        <w:tab/>
      </w:r>
      <w:r w:rsidR="007230CC">
        <w:rPr>
          <w:noProof/>
        </w:rPr>
        <w:drawing>
          <wp:inline distT="0" distB="0" distL="0" distR="0" wp14:anchorId="4C657416" wp14:editId="09E2FC5F">
            <wp:extent cx="2350877" cy="4450080"/>
            <wp:effectExtent l="0" t="0" r="0" b="7620"/>
            <wp:docPr id="3"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Esquemático&#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53874" cy="4455753"/>
                    </a:xfrm>
                    <a:prstGeom prst="rect">
                      <a:avLst/>
                    </a:prstGeom>
                    <a:noFill/>
                    <a:ln>
                      <a:noFill/>
                    </a:ln>
                  </pic:spPr>
                </pic:pic>
              </a:graphicData>
            </a:graphic>
          </wp:inline>
        </w:drawing>
      </w:r>
    </w:p>
    <w:p w14:paraId="3D44A4D0" w14:textId="31C76C98" w:rsidR="007E7A7D" w:rsidRDefault="00E33478" w:rsidP="007230CC">
      <w:pPr>
        <w:pStyle w:val="Descripcin"/>
      </w:pPr>
      <w:r>
        <w:rPr>
          <w:rFonts w:ascii="Times New Roman" w:hAnsi="Times New Roman" w:cs="Times New Roman"/>
        </w:rPr>
        <w:t>Figura 9</w:t>
      </w:r>
      <w:r w:rsidR="007230CC">
        <w:t xml:space="preserve">. Tres rondas de </w:t>
      </w:r>
      <w:proofErr w:type="spellStart"/>
      <w:r w:rsidR="007230CC">
        <w:t>Speck</w:t>
      </w:r>
      <w:proofErr w:type="spellEnd"/>
      <w:r w:rsidR="007230CC">
        <w:t xml:space="preserve"> con 2 palabras</w:t>
      </w:r>
      <w:r w:rsidR="006102FA">
        <w:t xml:space="preserve"> por clave</w:t>
      </w:r>
    </w:p>
    <w:p w14:paraId="5FB57E03" w14:textId="2DB44650" w:rsidR="00B024D5" w:rsidRDefault="00B024D5" w:rsidP="00B024D5"/>
    <w:p w14:paraId="77FA38AF" w14:textId="555D98AB" w:rsidR="00041AC3" w:rsidRDefault="00041AC3" w:rsidP="00B024D5"/>
    <w:p w14:paraId="02B6C525" w14:textId="77777777" w:rsidR="00041AC3" w:rsidRDefault="00041AC3" w:rsidP="00B024D5"/>
    <w:p w14:paraId="0E73FEE5" w14:textId="02A65BCA" w:rsidR="00B024D5" w:rsidRPr="006F702F" w:rsidRDefault="002E00CE" w:rsidP="006F702F">
      <w:pPr>
        <w:pStyle w:val="Ttulo2"/>
        <w:rPr>
          <w:rFonts w:ascii="Times New Roman" w:hAnsi="Times New Roman" w:cs="Times New Roman"/>
        </w:rPr>
      </w:pPr>
      <w:bookmarkStart w:id="276" w:name="_Toc110772392"/>
      <w:r>
        <w:rPr>
          <w:rFonts w:ascii="Times New Roman" w:hAnsi="Times New Roman" w:cs="Times New Roman"/>
        </w:rPr>
        <w:lastRenderedPageBreak/>
        <w:t>4</w:t>
      </w:r>
      <w:r w:rsidR="00A84B7C" w:rsidRPr="006F702F">
        <w:rPr>
          <w:rFonts w:ascii="Times New Roman" w:hAnsi="Times New Roman" w:cs="Times New Roman"/>
        </w:rPr>
        <w:t xml:space="preserve">.2 </w:t>
      </w:r>
      <w:r w:rsidR="00B024D5" w:rsidRPr="006F702F">
        <w:rPr>
          <w:rFonts w:ascii="Times New Roman" w:hAnsi="Times New Roman" w:cs="Times New Roman"/>
        </w:rPr>
        <w:t>Funciones Hash</w:t>
      </w:r>
      <w:bookmarkEnd w:id="276"/>
    </w:p>
    <w:p w14:paraId="58466C9B" w14:textId="20C154CC" w:rsidR="00B024D5" w:rsidRDefault="00B024D5" w:rsidP="00B024D5"/>
    <w:p w14:paraId="33DECB76" w14:textId="3FE7B4B9" w:rsidR="00B024D5" w:rsidRDefault="00B024D5" w:rsidP="000F7112">
      <w:pPr>
        <w:spacing w:line="360" w:lineRule="auto"/>
        <w:jc w:val="both"/>
        <w:rPr>
          <w:rFonts w:ascii="Times New Roman" w:hAnsi="Times New Roman" w:cs="Times New Roman"/>
        </w:rPr>
      </w:pPr>
      <w:r>
        <w:rPr>
          <w:rFonts w:ascii="Times New Roman" w:hAnsi="Times New Roman" w:cs="Times New Roman"/>
        </w:rPr>
        <w:tab/>
        <w:t>Las fu</w:t>
      </w:r>
      <w:r w:rsidR="000F7112">
        <w:rPr>
          <w:rFonts w:ascii="Times New Roman" w:hAnsi="Times New Roman" w:cs="Times New Roman"/>
        </w:rPr>
        <w:t>nciones hash son algoritmos criptográficos que reciben un dato de entrada en una salida en forma de texto que, dependiendo de la función, puede tener tamaño variable o siempre fijo independientemente del tamaño de los datos recibidos.</w:t>
      </w:r>
    </w:p>
    <w:p w14:paraId="59FFB8BF" w14:textId="6B872E31" w:rsidR="000F7112" w:rsidRDefault="000F7112" w:rsidP="000F7112">
      <w:pPr>
        <w:spacing w:line="360" w:lineRule="auto"/>
        <w:jc w:val="both"/>
        <w:rPr>
          <w:rFonts w:ascii="Times New Roman" w:hAnsi="Times New Roman" w:cs="Times New Roman"/>
        </w:rPr>
      </w:pPr>
      <w:r>
        <w:rPr>
          <w:rFonts w:ascii="Times New Roman" w:hAnsi="Times New Roman" w:cs="Times New Roman"/>
        </w:rPr>
        <w:tab/>
        <w:t xml:space="preserve">Son comúnmente utilizadas en criptografía para almacenar contraseñas en bases de datos sin necesidad de guardarlas en limpio, y a continuación vamos a tratar dos de las funciones hash ligeras más comunes en </w:t>
      </w:r>
      <w:proofErr w:type="spellStart"/>
      <w:r>
        <w:rPr>
          <w:rFonts w:ascii="Times New Roman" w:hAnsi="Times New Roman" w:cs="Times New Roman"/>
        </w:rPr>
        <w:t>IoT</w:t>
      </w:r>
      <w:proofErr w:type="spellEnd"/>
      <w:r>
        <w:rPr>
          <w:rFonts w:ascii="Times New Roman" w:hAnsi="Times New Roman" w:cs="Times New Roman"/>
        </w:rPr>
        <w:t>.</w:t>
      </w:r>
    </w:p>
    <w:p w14:paraId="3C0408D5" w14:textId="27EFF75F" w:rsidR="000F7112" w:rsidRPr="006F702F" w:rsidRDefault="002E00CE" w:rsidP="006F702F">
      <w:pPr>
        <w:pStyle w:val="Ttulo3"/>
        <w:rPr>
          <w:rFonts w:ascii="Times New Roman" w:hAnsi="Times New Roman" w:cs="Times New Roman"/>
        </w:rPr>
      </w:pPr>
      <w:bookmarkStart w:id="277" w:name="_Toc110772393"/>
      <w:r>
        <w:rPr>
          <w:rFonts w:ascii="Times New Roman" w:hAnsi="Times New Roman" w:cs="Times New Roman"/>
        </w:rPr>
        <w:t>4</w:t>
      </w:r>
      <w:r w:rsidR="00A84B7C" w:rsidRPr="006F702F">
        <w:rPr>
          <w:rFonts w:ascii="Times New Roman" w:hAnsi="Times New Roman" w:cs="Times New Roman"/>
        </w:rPr>
        <w:t xml:space="preserve">.2.1 </w:t>
      </w:r>
      <w:r w:rsidR="000F7112" w:rsidRPr="006F702F">
        <w:rPr>
          <w:rFonts w:ascii="Times New Roman" w:hAnsi="Times New Roman" w:cs="Times New Roman"/>
        </w:rPr>
        <w:t>PHOTON</w:t>
      </w:r>
      <w:bookmarkEnd w:id="277"/>
    </w:p>
    <w:p w14:paraId="6FE0ABC2" w14:textId="008D4B4F" w:rsidR="000F7112" w:rsidRDefault="000F7112" w:rsidP="000F7112">
      <w:r>
        <w:tab/>
      </w:r>
    </w:p>
    <w:p w14:paraId="478ED1CB" w14:textId="7B66494D" w:rsidR="000F7112" w:rsidRDefault="000F7112" w:rsidP="0054734F">
      <w:pPr>
        <w:spacing w:line="360" w:lineRule="auto"/>
        <w:jc w:val="both"/>
        <w:rPr>
          <w:rFonts w:ascii="Times New Roman" w:hAnsi="Times New Roman" w:cs="Times New Roman"/>
        </w:rPr>
      </w:pPr>
      <w:r>
        <w:rPr>
          <w:rFonts w:ascii="Times New Roman" w:hAnsi="Times New Roman" w:cs="Times New Roman"/>
        </w:rPr>
        <w:tab/>
      </w:r>
      <w:r w:rsidR="007D2C8E">
        <w:rPr>
          <w:rFonts w:ascii="Times New Roman" w:hAnsi="Times New Roman" w:cs="Times New Roman"/>
        </w:rPr>
        <w:t xml:space="preserve">Esta familia de funciones hash ligera fue diseñada por </w:t>
      </w:r>
      <w:proofErr w:type="spellStart"/>
      <w:r w:rsidR="007D2C8E">
        <w:rPr>
          <w:rFonts w:ascii="Times New Roman" w:hAnsi="Times New Roman" w:cs="Times New Roman"/>
        </w:rPr>
        <w:t>Jian</w:t>
      </w:r>
      <w:proofErr w:type="spellEnd"/>
      <w:r w:rsidR="007D2C8E">
        <w:rPr>
          <w:rFonts w:ascii="Times New Roman" w:hAnsi="Times New Roman" w:cs="Times New Roman"/>
        </w:rPr>
        <w:t xml:space="preserve"> </w:t>
      </w:r>
      <w:proofErr w:type="spellStart"/>
      <w:r w:rsidR="007D2C8E">
        <w:rPr>
          <w:rFonts w:ascii="Times New Roman" w:hAnsi="Times New Roman" w:cs="Times New Roman"/>
        </w:rPr>
        <w:t>Guo</w:t>
      </w:r>
      <w:proofErr w:type="spellEnd"/>
      <w:r w:rsidR="007D2C8E">
        <w:rPr>
          <w:rFonts w:ascii="Times New Roman" w:hAnsi="Times New Roman" w:cs="Times New Roman"/>
        </w:rPr>
        <w:t xml:space="preserve">, </w:t>
      </w:r>
      <w:proofErr w:type="spellStart"/>
      <w:r w:rsidR="007D2C8E">
        <w:rPr>
          <w:rFonts w:ascii="Times New Roman" w:hAnsi="Times New Roman" w:cs="Times New Roman"/>
        </w:rPr>
        <w:t>Thoman</w:t>
      </w:r>
      <w:proofErr w:type="spellEnd"/>
      <w:r w:rsidR="007D2C8E">
        <w:rPr>
          <w:rFonts w:ascii="Times New Roman" w:hAnsi="Times New Roman" w:cs="Times New Roman"/>
        </w:rPr>
        <w:t xml:space="preserve"> </w:t>
      </w:r>
      <w:proofErr w:type="spellStart"/>
      <w:r w:rsidR="007D2C8E">
        <w:rPr>
          <w:rFonts w:ascii="Times New Roman" w:hAnsi="Times New Roman" w:cs="Times New Roman"/>
        </w:rPr>
        <w:t>Peyrin</w:t>
      </w:r>
      <w:proofErr w:type="spellEnd"/>
      <w:r w:rsidR="007D2C8E">
        <w:rPr>
          <w:rFonts w:ascii="Times New Roman" w:hAnsi="Times New Roman" w:cs="Times New Roman"/>
        </w:rPr>
        <w:t xml:space="preserve"> y Axel </w:t>
      </w:r>
      <w:proofErr w:type="spellStart"/>
      <w:r w:rsidR="007D2C8E">
        <w:rPr>
          <w:rFonts w:ascii="Times New Roman" w:hAnsi="Times New Roman" w:cs="Times New Roman"/>
        </w:rPr>
        <w:t>Poschmann</w:t>
      </w:r>
      <w:proofErr w:type="spellEnd"/>
      <w:r w:rsidR="007D2C8E">
        <w:rPr>
          <w:rFonts w:ascii="Times New Roman" w:hAnsi="Times New Roman" w:cs="Times New Roman"/>
        </w:rPr>
        <w:t xml:space="preserve"> como respuesta a la necesidad de una función hash ligera aplicable a etiquetas RFID.</w:t>
      </w:r>
    </w:p>
    <w:p w14:paraId="1E1705D0" w14:textId="0B811110" w:rsidR="007D2C8E" w:rsidRDefault="007D2C8E" w:rsidP="0054734F">
      <w:pPr>
        <w:spacing w:line="360" w:lineRule="auto"/>
        <w:jc w:val="both"/>
        <w:rPr>
          <w:rFonts w:ascii="Times New Roman" w:hAnsi="Times New Roman" w:cs="Times New Roman"/>
        </w:rPr>
      </w:pPr>
      <w:r>
        <w:rPr>
          <w:rFonts w:ascii="Times New Roman" w:hAnsi="Times New Roman" w:cs="Times New Roman"/>
        </w:rPr>
        <w:tab/>
        <w:t>El diseño de esta familia de funciones, al menos en el momento de su publicación, la convirtió en la función hash más compacta conocida hasta entonces.</w:t>
      </w:r>
    </w:p>
    <w:p w14:paraId="2CBA6440" w14:textId="185C4089" w:rsidR="00E85EE7" w:rsidRDefault="007D2C8E" w:rsidP="0054734F">
      <w:pPr>
        <w:spacing w:line="360" w:lineRule="auto"/>
        <w:jc w:val="both"/>
        <w:rPr>
          <w:rFonts w:ascii="Times New Roman" w:hAnsi="Times New Roman" w:cs="Times New Roman"/>
        </w:rPr>
      </w:pPr>
      <w:r>
        <w:rPr>
          <w:rFonts w:ascii="Times New Roman" w:hAnsi="Times New Roman" w:cs="Times New Roman"/>
        </w:rPr>
        <w:tab/>
      </w:r>
      <w:r w:rsidR="00E85EE7">
        <w:rPr>
          <w:rFonts w:ascii="Times New Roman" w:hAnsi="Times New Roman" w:cs="Times New Roman"/>
        </w:rPr>
        <w:t xml:space="preserve">Este algoritmo tiene una estructura inspirada en las </w:t>
      </w:r>
      <w:del w:id="278" w:author="José Luis Caro Bozzino" w:date="2022-06-12T17:38:00Z">
        <w:r w:rsidR="00E85EE7" w:rsidDel="00127359">
          <w:rPr>
            <w:rFonts w:ascii="Times New Roman" w:hAnsi="Times New Roman" w:cs="Times New Roman"/>
          </w:rPr>
          <w:delText xml:space="preserve">funciones </w:delText>
        </w:r>
        <w:commentRangeStart w:id="279"/>
        <w:r w:rsidR="00E85EE7" w:rsidDel="00127359">
          <w:rPr>
            <w:rFonts w:ascii="Times New Roman" w:hAnsi="Times New Roman" w:cs="Times New Roman"/>
          </w:rPr>
          <w:delText>esponja</w:delText>
        </w:r>
        <w:commentRangeEnd w:id="279"/>
        <w:r w:rsidR="004B57A6" w:rsidDel="00127359">
          <w:rPr>
            <w:rStyle w:val="Refdecomentario"/>
          </w:rPr>
          <w:commentReference w:id="279"/>
        </w:r>
      </w:del>
      <w:ins w:id="280" w:author="José Luis Caro Bozzino" w:date="2022-06-12T17:38:00Z">
        <w:r w:rsidR="00127359">
          <w:rPr>
            <w:rFonts w:ascii="Times New Roman" w:hAnsi="Times New Roman" w:cs="Times New Roman"/>
          </w:rPr>
          <w:t>construcciones llamadas “de esponja”</w:t>
        </w:r>
      </w:ins>
      <w:r w:rsidR="00E85EE7">
        <w:rPr>
          <w:rFonts w:ascii="Times New Roman" w:hAnsi="Times New Roman" w:cs="Times New Roman"/>
        </w:rPr>
        <w:t xml:space="preserve"> </w:t>
      </w:r>
      <w:ins w:id="281" w:author="José Luis Caro Bozzino" w:date="2022-06-12T17:38:00Z">
        <w:r w:rsidR="00127359">
          <w:rPr>
            <w:rFonts w:ascii="Times New Roman" w:hAnsi="Times New Roman" w:cs="Times New Roman"/>
          </w:rPr>
          <w:t>o “</w:t>
        </w:r>
        <w:proofErr w:type="spellStart"/>
        <w:r w:rsidR="00127359">
          <w:rPr>
            <w:rFonts w:ascii="Times New Roman" w:hAnsi="Times New Roman" w:cs="Times New Roman"/>
          </w:rPr>
          <w:t>sponge</w:t>
        </w:r>
        <w:proofErr w:type="spellEnd"/>
        <w:r w:rsidR="00127359">
          <w:rPr>
            <w:rFonts w:ascii="Times New Roman" w:hAnsi="Times New Roman" w:cs="Times New Roman"/>
          </w:rPr>
          <w:t xml:space="preserve"> </w:t>
        </w:r>
        <w:proofErr w:type="spellStart"/>
        <w:r w:rsidR="00127359">
          <w:rPr>
            <w:rFonts w:ascii="Times New Roman" w:hAnsi="Times New Roman" w:cs="Times New Roman"/>
          </w:rPr>
          <w:t>functions</w:t>
        </w:r>
        <w:proofErr w:type="spellEnd"/>
        <w:r w:rsidR="00127359">
          <w:rPr>
            <w:rFonts w:ascii="Times New Roman" w:hAnsi="Times New Roman" w:cs="Times New Roman"/>
          </w:rPr>
          <w:t xml:space="preserve">” en </w:t>
        </w:r>
      </w:ins>
      <w:r w:rsidR="00DF1122">
        <w:rPr>
          <w:rFonts w:ascii="Times New Roman" w:hAnsi="Times New Roman" w:cs="Times New Roman"/>
        </w:rPr>
        <w:t>inglés (</w:t>
      </w:r>
      <w:r w:rsidR="00E85EE7">
        <w:rPr>
          <w:rFonts w:ascii="Times New Roman" w:hAnsi="Times New Roman" w:cs="Times New Roman"/>
        </w:rPr>
        <w:t xml:space="preserve">funciones criptográficas con un estado interno que pueden tomar como entrada un </w:t>
      </w:r>
      <w:proofErr w:type="spellStart"/>
      <w:r w:rsidR="00E85EE7">
        <w:rPr>
          <w:rFonts w:ascii="Times New Roman" w:hAnsi="Times New Roman" w:cs="Times New Roman"/>
        </w:rPr>
        <w:t>stream</w:t>
      </w:r>
      <w:proofErr w:type="spellEnd"/>
      <w:r w:rsidR="00E85EE7">
        <w:rPr>
          <w:rFonts w:ascii="Times New Roman" w:hAnsi="Times New Roman" w:cs="Times New Roman"/>
        </w:rPr>
        <w:t xml:space="preserve"> de bits de cualquier tamaño y producir una salida de un tamaño deseado), siendo su principal diferencia la capacidad de utilizar un </w:t>
      </w:r>
      <w:proofErr w:type="spellStart"/>
      <w:r w:rsidR="00E85EE7">
        <w:rPr>
          <w:rFonts w:ascii="Times New Roman" w:hAnsi="Times New Roman" w:cs="Times New Roman"/>
        </w:rPr>
        <w:t>bitrate</w:t>
      </w:r>
      <w:proofErr w:type="spellEnd"/>
      <w:r w:rsidR="00E85EE7">
        <w:rPr>
          <w:rFonts w:ascii="Times New Roman" w:hAnsi="Times New Roman" w:cs="Times New Roman"/>
        </w:rPr>
        <w:t xml:space="preserve"> distinto para la salida que el empleado en la entrada.</w:t>
      </w:r>
      <w:r w:rsidR="00DF1122">
        <w:rPr>
          <w:rFonts w:ascii="Times New Roman" w:hAnsi="Times New Roman" w:cs="Times New Roman"/>
        </w:rPr>
        <w:t xml:space="preserve"> [</w:t>
      </w:r>
      <w:r w:rsidR="00D3725C">
        <w:rPr>
          <w:rFonts w:ascii="Times New Roman" w:hAnsi="Times New Roman" w:cs="Times New Roman"/>
        </w:rPr>
        <w:t>11</w:t>
      </w:r>
      <w:r w:rsidR="00DF1122">
        <w:rPr>
          <w:rFonts w:ascii="Times New Roman" w:hAnsi="Times New Roman" w:cs="Times New Roman"/>
        </w:rPr>
        <w:t>]</w:t>
      </w:r>
    </w:p>
    <w:p w14:paraId="3B31F028" w14:textId="77777777" w:rsidR="00455792" w:rsidRDefault="0054734F" w:rsidP="00455792">
      <w:pPr>
        <w:keepNext/>
      </w:pPr>
      <w:r>
        <w:rPr>
          <w:rFonts w:ascii="Times New Roman" w:hAnsi="Times New Roman" w:cs="Times New Roman"/>
        </w:rPr>
        <w:tab/>
      </w:r>
      <w:r>
        <w:rPr>
          <w:noProof/>
        </w:rPr>
        <w:drawing>
          <wp:inline distT="0" distB="0" distL="0" distR="0" wp14:anchorId="04FA710E" wp14:editId="510EDDF3">
            <wp:extent cx="5400040" cy="1713230"/>
            <wp:effectExtent l="0" t="0" r="0" b="1270"/>
            <wp:docPr id="4"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pic:nvPicPr>
                  <pic:blipFill>
                    <a:blip r:embed="rId23"/>
                    <a:stretch>
                      <a:fillRect/>
                    </a:stretch>
                  </pic:blipFill>
                  <pic:spPr>
                    <a:xfrm>
                      <a:off x="0" y="0"/>
                      <a:ext cx="5400040" cy="1713230"/>
                    </a:xfrm>
                    <a:prstGeom prst="rect">
                      <a:avLst/>
                    </a:prstGeom>
                  </pic:spPr>
                </pic:pic>
              </a:graphicData>
            </a:graphic>
          </wp:inline>
        </w:drawing>
      </w:r>
    </w:p>
    <w:p w14:paraId="1935DB9F" w14:textId="5EE39DBC" w:rsidR="0054734F" w:rsidRDefault="00E33478" w:rsidP="00455792">
      <w:pPr>
        <w:pStyle w:val="Descripcin"/>
        <w:rPr>
          <w:rFonts w:ascii="Times New Roman" w:hAnsi="Times New Roman" w:cs="Times New Roman"/>
        </w:rPr>
      </w:pPr>
      <w:r>
        <w:rPr>
          <w:rFonts w:ascii="Times New Roman" w:hAnsi="Times New Roman" w:cs="Times New Roman"/>
        </w:rPr>
        <w:t>Figura 10</w:t>
      </w:r>
      <w:r w:rsidR="00455792">
        <w:t xml:space="preserve">. </w:t>
      </w:r>
      <w:proofErr w:type="spellStart"/>
      <w:r>
        <w:t>Sponge</w:t>
      </w:r>
      <w:proofErr w:type="spellEnd"/>
      <w:r>
        <w:t xml:space="preserve"> </w:t>
      </w:r>
      <w:proofErr w:type="spellStart"/>
      <w:r>
        <w:t>function</w:t>
      </w:r>
      <w:proofErr w:type="spellEnd"/>
    </w:p>
    <w:p w14:paraId="4F3C4E8A" w14:textId="579DF293" w:rsidR="0054734F" w:rsidRDefault="0054734F" w:rsidP="000F7112">
      <w:pPr>
        <w:rPr>
          <w:rFonts w:ascii="Times New Roman" w:hAnsi="Times New Roman" w:cs="Times New Roman"/>
        </w:rPr>
      </w:pPr>
    </w:p>
    <w:p w14:paraId="616FE790" w14:textId="77777777" w:rsidR="0054734F" w:rsidRDefault="0054734F" w:rsidP="000F7112">
      <w:pPr>
        <w:rPr>
          <w:rFonts w:ascii="Times New Roman" w:hAnsi="Times New Roman" w:cs="Times New Roman"/>
        </w:rPr>
      </w:pPr>
    </w:p>
    <w:p w14:paraId="7178405E" w14:textId="00D68CED" w:rsidR="007D2C8E" w:rsidRDefault="00E85EE7" w:rsidP="0054734F">
      <w:pPr>
        <w:spacing w:line="360" w:lineRule="auto"/>
        <w:jc w:val="both"/>
        <w:rPr>
          <w:rFonts w:ascii="Times New Roman" w:hAnsi="Times New Roman" w:cs="Times New Roman"/>
        </w:rPr>
      </w:pPr>
      <w:r>
        <w:rPr>
          <w:rFonts w:ascii="Times New Roman" w:hAnsi="Times New Roman" w:cs="Times New Roman"/>
        </w:rPr>
        <w:tab/>
      </w:r>
      <w:r w:rsidR="007D2C8E">
        <w:rPr>
          <w:rFonts w:ascii="Times New Roman" w:hAnsi="Times New Roman" w:cs="Times New Roman"/>
        </w:rPr>
        <w:t xml:space="preserve"> </w:t>
      </w:r>
      <w:r>
        <w:rPr>
          <w:rFonts w:ascii="Times New Roman" w:hAnsi="Times New Roman" w:cs="Times New Roman"/>
        </w:rPr>
        <w:t>Por otra parte, sus permutaciones están muy inspiradas en l</w:t>
      </w:r>
      <w:r w:rsidR="0054734F">
        <w:rPr>
          <w:rFonts w:ascii="Times New Roman" w:hAnsi="Times New Roman" w:cs="Times New Roman"/>
        </w:rPr>
        <w:t>a estructura de cifrado AES, donde el estado interno puede ser representado por una matriz</w:t>
      </w:r>
      <w:r w:rsidR="00515F08">
        <w:rPr>
          <w:rFonts w:ascii="Times New Roman" w:hAnsi="Times New Roman" w:cs="Times New Roman"/>
        </w:rPr>
        <w:t xml:space="preserve"> </w:t>
      </w:r>
      <w:r w:rsidR="0054734F">
        <w:rPr>
          <w:rFonts w:ascii="Times New Roman" w:hAnsi="Times New Roman" w:cs="Times New Roman"/>
        </w:rPr>
        <w:t xml:space="preserve">cuadrada de tamaño </w:t>
      </w:r>
      <w:proofErr w:type="spellStart"/>
      <w:r w:rsidR="0054734F">
        <w:rPr>
          <w:rFonts w:ascii="Times New Roman" w:hAnsi="Times New Roman" w:cs="Times New Roman"/>
          <w:i/>
          <w:iCs/>
        </w:rPr>
        <w:t>d.d</w:t>
      </w:r>
      <w:proofErr w:type="spellEnd"/>
      <w:r w:rsidR="0054734F">
        <w:rPr>
          <w:rFonts w:ascii="Times New Roman" w:hAnsi="Times New Roman" w:cs="Times New Roman"/>
        </w:rPr>
        <w:t>, donde cada permutación interna se compone de 12 rondas.</w:t>
      </w:r>
    </w:p>
    <w:p w14:paraId="1106AF96" w14:textId="77777777" w:rsidR="00455792" w:rsidRDefault="0054734F" w:rsidP="00455792">
      <w:pPr>
        <w:keepNext/>
      </w:pPr>
      <w:r>
        <w:rPr>
          <w:rFonts w:ascii="Times New Roman" w:hAnsi="Times New Roman" w:cs="Times New Roman"/>
        </w:rPr>
        <w:lastRenderedPageBreak/>
        <w:tab/>
      </w:r>
      <w:r>
        <w:rPr>
          <w:noProof/>
        </w:rPr>
        <w:drawing>
          <wp:inline distT="0" distB="0" distL="0" distR="0" wp14:anchorId="376DED6D" wp14:editId="7318E0CD">
            <wp:extent cx="5400040" cy="1454150"/>
            <wp:effectExtent l="0" t="0" r="0" b="0"/>
            <wp:docPr id="5" name="Imagen 5"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con confianza media"/>
                    <pic:cNvPicPr/>
                  </pic:nvPicPr>
                  <pic:blipFill>
                    <a:blip r:embed="rId24"/>
                    <a:stretch>
                      <a:fillRect/>
                    </a:stretch>
                  </pic:blipFill>
                  <pic:spPr>
                    <a:xfrm>
                      <a:off x="0" y="0"/>
                      <a:ext cx="5400040" cy="1454150"/>
                    </a:xfrm>
                    <a:prstGeom prst="rect">
                      <a:avLst/>
                    </a:prstGeom>
                  </pic:spPr>
                </pic:pic>
              </a:graphicData>
            </a:graphic>
          </wp:inline>
        </w:drawing>
      </w:r>
    </w:p>
    <w:p w14:paraId="6723E6C2" w14:textId="40652D67" w:rsidR="0054734F" w:rsidRDefault="00E33478" w:rsidP="00455792">
      <w:pPr>
        <w:pStyle w:val="Descripcin"/>
        <w:rPr>
          <w:rFonts w:ascii="Times New Roman" w:hAnsi="Times New Roman" w:cs="Times New Roman"/>
        </w:rPr>
      </w:pPr>
      <w:r>
        <w:rPr>
          <w:rFonts w:ascii="Times New Roman" w:hAnsi="Times New Roman" w:cs="Times New Roman"/>
        </w:rPr>
        <w:t>Figura 11</w:t>
      </w:r>
      <w:r w:rsidR="00455792">
        <w:t>. Esquema de PHOTON</w:t>
      </w:r>
    </w:p>
    <w:p w14:paraId="142554E2" w14:textId="65BC8FD0" w:rsidR="0054734F" w:rsidRDefault="0054734F" w:rsidP="000F7112">
      <w:pPr>
        <w:rPr>
          <w:rFonts w:ascii="Times New Roman" w:hAnsi="Times New Roman" w:cs="Times New Roman"/>
        </w:rPr>
      </w:pPr>
      <w:r>
        <w:rPr>
          <w:rFonts w:ascii="Times New Roman" w:hAnsi="Times New Roman" w:cs="Times New Roman"/>
        </w:rPr>
        <w:tab/>
      </w:r>
    </w:p>
    <w:p w14:paraId="0DE60272" w14:textId="43028905" w:rsidR="0054734F" w:rsidRPr="006F702F" w:rsidRDefault="002E00CE" w:rsidP="006F702F">
      <w:pPr>
        <w:pStyle w:val="Ttulo3"/>
        <w:rPr>
          <w:rFonts w:ascii="Times New Roman" w:hAnsi="Times New Roman" w:cs="Times New Roman"/>
        </w:rPr>
      </w:pPr>
      <w:bookmarkStart w:id="282" w:name="_Toc110772394"/>
      <w:r>
        <w:rPr>
          <w:rFonts w:ascii="Times New Roman" w:hAnsi="Times New Roman" w:cs="Times New Roman"/>
        </w:rPr>
        <w:t>4</w:t>
      </w:r>
      <w:r w:rsidR="00A84B7C" w:rsidRPr="006F702F">
        <w:rPr>
          <w:rFonts w:ascii="Times New Roman" w:hAnsi="Times New Roman" w:cs="Times New Roman"/>
        </w:rPr>
        <w:t xml:space="preserve">.2.2 </w:t>
      </w:r>
      <w:r w:rsidR="002B7EC0" w:rsidRPr="006F702F">
        <w:rPr>
          <w:rFonts w:ascii="Times New Roman" w:hAnsi="Times New Roman" w:cs="Times New Roman"/>
        </w:rPr>
        <w:t>QUARK</w:t>
      </w:r>
      <w:bookmarkEnd w:id="282"/>
    </w:p>
    <w:p w14:paraId="67D304A4" w14:textId="2565F49A" w:rsidR="0054734F" w:rsidRDefault="0054734F" w:rsidP="0054734F"/>
    <w:p w14:paraId="5365766F" w14:textId="329B241D" w:rsidR="0054734F" w:rsidRDefault="0054734F" w:rsidP="00232B57">
      <w:pPr>
        <w:spacing w:line="360" w:lineRule="auto"/>
        <w:jc w:val="both"/>
        <w:rPr>
          <w:rFonts w:ascii="Times New Roman" w:hAnsi="Times New Roman" w:cs="Times New Roman"/>
          <w:color w:val="202122"/>
          <w:shd w:val="clear" w:color="auto" w:fill="FFFFFF"/>
        </w:rPr>
      </w:pPr>
      <w:r>
        <w:rPr>
          <w:rFonts w:ascii="Times New Roman" w:hAnsi="Times New Roman" w:cs="Times New Roman"/>
        </w:rPr>
        <w:tab/>
        <w:t xml:space="preserve">La </w:t>
      </w:r>
      <w:r w:rsidR="002B7EC0">
        <w:rPr>
          <w:rFonts w:ascii="Times New Roman" w:hAnsi="Times New Roman" w:cs="Times New Roman"/>
        </w:rPr>
        <w:t xml:space="preserve">familia de funciones Quark fue desarrollada por </w:t>
      </w:r>
      <w:r w:rsidR="002B7EC0" w:rsidRPr="002B7EC0">
        <w:rPr>
          <w:rFonts w:ascii="Times New Roman" w:hAnsi="Times New Roman" w:cs="Times New Roman"/>
        </w:rPr>
        <w:t>J</w:t>
      </w:r>
      <w:r w:rsidR="002B7EC0" w:rsidRPr="002B7EC0">
        <w:rPr>
          <w:rFonts w:ascii="Times New Roman" w:hAnsi="Times New Roman" w:cs="Times New Roman"/>
          <w:color w:val="202122"/>
          <w:shd w:val="clear" w:color="auto" w:fill="FFFFFF"/>
        </w:rPr>
        <w:t xml:space="preserve">ean-Philippe </w:t>
      </w:r>
      <w:proofErr w:type="spellStart"/>
      <w:r w:rsidR="002B7EC0" w:rsidRPr="002B7EC0">
        <w:rPr>
          <w:rFonts w:ascii="Times New Roman" w:hAnsi="Times New Roman" w:cs="Times New Roman"/>
          <w:color w:val="202122"/>
          <w:shd w:val="clear" w:color="auto" w:fill="FFFFFF"/>
        </w:rPr>
        <w:t>Aumasson</w:t>
      </w:r>
      <w:proofErr w:type="spellEnd"/>
      <w:r w:rsidR="002B7EC0" w:rsidRPr="002B7EC0">
        <w:rPr>
          <w:rFonts w:ascii="Times New Roman" w:hAnsi="Times New Roman" w:cs="Times New Roman"/>
          <w:color w:val="202122"/>
          <w:shd w:val="clear" w:color="auto" w:fill="FFFFFF"/>
        </w:rPr>
        <w:t xml:space="preserve">, Luca </w:t>
      </w:r>
      <w:proofErr w:type="spellStart"/>
      <w:r w:rsidR="002B7EC0" w:rsidRPr="002B7EC0">
        <w:rPr>
          <w:rFonts w:ascii="Times New Roman" w:hAnsi="Times New Roman" w:cs="Times New Roman"/>
          <w:color w:val="202122"/>
          <w:shd w:val="clear" w:color="auto" w:fill="FFFFFF"/>
        </w:rPr>
        <w:t>Henzen</w:t>
      </w:r>
      <w:proofErr w:type="spellEnd"/>
      <w:r w:rsidR="002B7EC0" w:rsidRPr="002B7EC0">
        <w:rPr>
          <w:rFonts w:ascii="Times New Roman" w:hAnsi="Times New Roman" w:cs="Times New Roman"/>
          <w:color w:val="202122"/>
          <w:shd w:val="clear" w:color="auto" w:fill="FFFFFF"/>
        </w:rPr>
        <w:t xml:space="preserve">, </w:t>
      </w:r>
      <w:proofErr w:type="spellStart"/>
      <w:r w:rsidR="002B7EC0" w:rsidRPr="002B7EC0">
        <w:rPr>
          <w:rFonts w:ascii="Times New Roman" w:hAnsi="Times New Roman" w:cs="Times New Roman"/>
          <w:color w:val="202122"/>
          <w:shd w:val="clear" w:color="auto" w:fill="FFFFFF"/>
        </w:rPr>
        <w:t>Willi</w:t>
      </w:r>
      <w:proofErr w:type="spellEnd"/>
      <w:r w:rsidR="002B7EC0" w:rsidRPr="002B7EC0">
        <w:rPr>
          <w:rFonts w:ascii="Times New Roman" w:hAnsi="Times New Roman" w:cs="Times New Roman"/>
          <w:color w:val="202122"/>
          <w:shd w:val="clear" w:color="auto" w:fill="FFFFFF"/>
        </w:rPr>
        <w:t xml:space="preserve"> Meier </w:t>
      </w:r>
      <w:r w:rsidR="002B7EC0">
        <w:rPr>
          <w:rFonts w:ascii="Times New Roman" w:hAnsi="Times New Roman" w:cs="Times New Roman"/>
          <w:color w:val="202122"/>
          <w:shd w:val="clear" w:color="auto" w:fill="FFFFFF"/>
        </w:rPr>
        <w:t>y</w:t>
      </w:r>
      <w:r w:rsidR="002B7EC0" w:rsidRPr="002B7EC0">
        <w:rPr>
          <w:rFonts w:ascii="Times New Roman" w:hAnsi="Times New Roman" w:cs="Times New Roman"/>
          <w:color w:val="202122"/>
          <w:shd w:val="clear" w:color="auto" w:fill="FFFFFF"/>
        </w:rPr>
        <w:t xml:space="preserve"> María Naya-Plasencia</w:t>
      </w:r>
      <w:r w:rsidR="002B7EC0">
        <w:rPr>
          <w:rFonts w:ascii="Times New Roman" w:hAnsi="Times New Roman" w:cs="Times New Roman"/>
          <w:color w:val="202122"/>
          <w:shd w:val="clear" w:color="auto" w:fill="FFFFFF"/>
        </w:rPr>
        <w:t>, y nació con la mente puesta en las etiquetas RFID.</w:t>
      </w:r>
    </w:p>
    <w:p w14:paraId="58613ECB" w14:textId="54077A4E" w:rsidR="00A946E7" w:rsidRDefault="002B7EC0" w:rsidP="00232B57">
      <w:pPr>
        <w:spacing w:line="360" w:lineRule="auto"/>
        <w:jc w:val="both"/>
        <w:rPr>
          <w:ins w:id="283" w:author="José Luis Caro Bozzino" w:date="2022-08-07T12:30:00Z"/>
          <w:rFonts w:ascii="Times New Roman" w:hAnsi="Times New Roman" w:cs="Times New Roman"/>
          <w:color w:val="202122"/>
          <w:shd w:val="clear" w:color="auto" w:fill="FFFFFF"/>
        </w:rPr>
      </w:pPr>
      <w:r>
        <w:rPr>
          <w:rFonts w:ascii="Times New Roman" w:hAnsi="Times New Roman" w:cs="Times New Roman"/>
          <w:color w:val="202122"/>
          <w:shd w:val="clear" w:color="auto" w:fill="FFFFFF"/>
        </w:rPr>
        <w:tab/>
        <w:t xml:space="preserve">Esta familia se basa en una construcción en </w:t>
      </w:r>
      <w:commentRangeStart w:id="284"/>
      <w:r>
        <w:rPr>
          <w:rFonts w:ascii="Times New Roman" w:hAnsi="Times New Roman" w:cs="Times New Roman"/>
          <w:color w:val="202122"/>
          <w:shd w:val="clear" w:color="auto" w:fill="FFFFFF"/>
        </w:rPr>
        <w:t>esponja</w:t>
      </w:r>
      <w:commentRangeEnd w:id="284"/>
      <w:r w:rsidR="00C24DFE">
        <w:rPr>
          <w:rStyle w:val="Refdecomentario"/>
        </w:rPr>
        <w:commentReference w:id="284"/>
      </w:r>
      <w:ins w:id="285" w:author="José Luis Caro Bozzino" w:date="2022-08-07T12:28:00Z">
        <w:r w:rsidR="00A946E7">
          <w:rPr>
            <w:rFonts w:ascii="Times New Roman" w:hAnsi="Times New Roman" w:cs="Times New Roman"/>
            <w:color w:val="202122"/>
            <w:shd w:val="clear" w:color="auto" w:fill="FFFFFF"/>
          </w:rPr>
          <w:t>,</w:t>
        </w:r>
      </w:ins>
      <w:ins w:id="286" w:author="José Luis Caro Bozzino" w:date="2022-08-07T12:29:00Z">
        <w:r w:rsidR="00A946E7">
          <w:rPr>
            <w:rFonts w:ascii="Times New Roman" w:hAnsi="Times New Roman" w:cs="Times New Roman"/>
            <w:color w:val="202122"/>
            <w:shd w:val="clear" w:color="auto" w:fill="FFFFFF"/>
          </w:rPr>
          <w:t xml:space="preserve"> lo que significa que tiene un número finito de estados internos que toman como entrada un flujo de bits de cualquier tamaño</w:t>
        </w:r>
      </w:ins>
      <w:ins w:id="287" w:author="José Luis Caro Bozzino" w:date="2022-08-07T12:30:00Z">
        <w:r w:rsidR="00A946E7">
          <w:rPr>
            <w:rFonts w:ascii="Times New Roman" w:hAnsi="Times New Roman" w:cs="Times New Roman"/>
            <w:color w:val="202122"/>
            <w:shd w:val="clear" w:color="auto" w:fill="FFFFFF"/>
          </w:rPr>
          <w:t xml:space="preserve"> y producen otro flujo de bits con un tamaño deseado como salida.</w:t>
        </w:r>
      </w:ins>
    </w:p>
    <w:p w14:paraId="5680F823" w14:textId="1723E692" w:rsidR="002B7EC0" w:rsidRDefault="00A946E7" w:rsidP="00232B57">
      <w:pPr>
        <w:spacing w:line="360" w:lineRule="auto"/>
        <w:jc w:val="both"/>
        <w:rPr>
          <w:rFonts w:ascii="Times New Roman" w:hAnsi="Times New Roman" w:cs="Times New Roman"/>
          <w:color w:val="202122"/>
          <w:shd w:val="clear" w:color="auto" w:fill="FFFFFF"/>
        </w:rPr>
      </w:pPr>
      <w:ins w:id="288" w:author="José Luis Caro Bozzino" w:date="2022-08-07T12:30:00Z">
        <w:r>
          <w:rPr>
            <w:rFonts w:ascii="Times New Roman" w:hAnsi="Times New Roman" w:cs="Times New Roman"/>
            <w:color w:val="202122"/>
            <w:shd w:val="clear" w:color="auto" w:fill="FFFFFF"/>
          </w:rPr>
          <w:t>Tiene un único nivel de seguridad, con el fin de reducir las necesidades de memor</w:t>
        </w:r>
      </w:ins>
      <w:ins w:id="289" w:author="José Luis Caro Bozzino" w:date="2022-08-07T12:31:00Z">
        <w:r>
          <w:rPr>
            <w:rFonts w:ascii="Times New Roman" w:hAnsi="Times New Roman" w:cs="Times New Roman"/>
            <w:color w:val="202122"/>
            <w:shd w:val="clear" w:color="auto" w:fill="FFFFFF"/>
          </w:rPr>
          <w:t>ia.</w:t>
        </w:r>
      </w:ins>
      <w:del w:id="290" w:author="José Luis Caro Bozzino" w:date="2022-08-07T12:30:00Z">
        <w:r w:rsidR="002B7EC0" w:rsidDel="00A946E7">
          <w:rPr>
            <w:rFonts w:ascii="Times New Roman" w:hAnsi="Times New Roman" w:cs="Times New Roman"/>
            <w:color w:val="202122"/>
            <w:shd w:val="clear" w:color="auto" w:fill="FFFFFF"/>
          </w:rPr>
          <w:delText xml:space="preserve"> y un único nivel de seguridad con el fin de reducir las necesidades de memoria.</w:delText>
        </w:r>
      </w:del>
    </w:p>
    <w:p w14:paraId="1F4C20FF" w14:textId="782F8813" w:rsidR="002B7EC0" w:rsidRDefault="002B7EC0" w:rsidP="00232B57">
      <w:pPr>
        <w:spacing w:line="360" w:lineRule="auto"/>
        <w:jc w:val="both"/>
        <w:rPr>
          <w:rFonts w:ascii="Times New Roman" w:hAnsi="Times New Roman" w:cs="Times New Roman"/>
          <w:color w:val="202122"/>
          <w:shd w:val="clear" w:color="auto" w:fill="FFFFFF"/>
        </w:rPr>
      </w:pPr>
      <w:r>
        <w:rPr>
          <w:rFonts w:ascii="Times New Roman" w:hAnsi="Times New Roman" w:cs="Times New Roman"/>
          <w:color w:val="202122"/>
          <w:shd w:val="clear" w:color="auto" w:fill="FFFFFF"/>
        </w:rPr>
        <w:tab/>
        <w:t xml:space="preserve">Está inspirada por otros protocolos ligeros como </w:t>
      </w:r>
      <w:proofErr w:type="spellStart"/>
      <w:r>
        <w:rPr>
          <w:rFonts w:ascii="Times New Roman" w:hAnsi="Times New Roman" w:cs="Times New Roman"/>
          <w:color w:val="202122"/>
          <w:shd w:val="clear" w:color="auto" w:fill="FFFFFF"/>
        </w:rPr>
        <w:t>Grain</w:t>
      </w:r>
      <w:proofErr w:type="spellEnd"/>
      <w:r>
        <w:rPr>
          <w:rFonts w:ascii="Times New Roman" w:hAnsi="Times New Roman" w:cs="Times New Roman"/>
          <w:color w:val="202122"/>
          <w:shd w:val="clear" w:color="auto" w:fill="FFFFFF"/>
        </w:rPr>
        <w:t xml:space="preserve"> o KATAN y se compone de tres instancias: </w:t>
      </w:r>
      <w:r w:rsidRPr="002B7EC0">
        <w:rPr>
          <w:rFonts w:ascii="Times New Roman" w:hAnsi="Times New Roman" w:cs="Times New Roman"/>
          <w:color w:val="202122"/>
          <w:shd w:val="clear" w:color="auto" w:fill="FFFFFF"/>
        </w:rPr>
        <w:t>u-Quark, d-Quark, and t-Quark</w:t>
      </w:r>
      <w:r>
        <w:rPr>
          <w:rFonts w:ascii="Times New Roman" w:hAnsi="Times New Roman" w:cs="Times New Roman"/>
          <w:color w:val="202122"/>
          <w:shd w:val="clear" w:color="auto" w:fill="FFFFFF"/>
        </w:rPr>
        <w:t>.</w:t>
      </w:r>
    </w:p>
    <w:p w14:paraId="528444B3" w14:textId="40186C40" w:rsidR="002B7EC0" w:rsidRDefault="002B7EC0" w:rsidP="00232B57">
      <w:pPr>
        <w:spacing w:line="360" w:lineRule="auto"/>
        <w:jc w:val="both"/>
        <w:rPr>
          <w:rFonts w:ascii="Times New Roman" w:hAnsi="Times New Roman" w:cs="Times New Roman"/>
          <w:color w:val="202122"/>
          <w:shd w:val="clear" w:color="auto" w:fill="FFFFFF"/>
        </w:rPr>
      </w:pPr>
      <w:r>
        <w:rPr>
          <w:rFonts w:ascii="Times New Roman" w:hAnsi="Times New Roman" w:cs="Times New Roman"/>
          <w:color w:val="202122"/>
          <w:shd w:val="clear" w:color="auto" w:fill="FFFFFF"/>
        </w:rPr>
        <w:tab/>
        <w:t>Esta familia de funciones hash ha sido muy</w:t>
      </w:r>
      <w:r w:rsidR="00C77816">
        <w:rPr>
          <w:rFonts w:ascii="Times New Roman" w:hAnsi="Times New Roman" w:cs="Times New Roman"/>
          <w:color w:val="202122"/>
          <w:shd w:val="clear" w:color="auto" w:fill="FFFFFF"/>
        </w:rPr>
        <w:t xml:space="preserve"> comparada con la familia anteriormente mencionada, PHOTON. En estas comparaciones se comprobó que</w:t>
      </w:r>
      <w:r w:rsidR="00515F08">
        <w:rPr>
          <w:rFonts w:ascii="Times New Roman" w:hAnsi="Times New Roman" w:cs="Times New Roman"/>
          <w:color w:val="202122"/>
          <w:shd w:val="clear" w:color="auto" w:fill="FFFFFF"/>
        </w:rPr>
        <w:t xml:space="preserve">, </w:t>
      </w:r>
      <w:r w:rsidR="00C77816">
        <w:rPr>
          <w:rFonts w:ascii="Times New Roman" w:hAnsi="Times New Roman" w:cs="Times New Roman"/>
          <w:color w:val="202122"/>
          <w:shd w:val="clear" w:color="auto" w:fill="FFFFFF"/>
        </w:rPr>
        <w:t>si bien ambas familias de algoritmos son muy similares, Quark está menos optimizada para un uso a nivel de software, aunque</w:t>
      </w:r>
      <w:r w:rsidR="00232B57">
        <w:rPr>
          <w:rFonts w:ascii="Times New Roman" w:hAnsi="Times New Roman" w:cs="Times New Roman"/>
          <w:color w:val="202122"/>
          <w:shd w:val="clear" w:color="auto" w:fill="FFFFFF"/>
        </w:rPr>
        <w:t xml:space="preserve"> esto no tiene demasiada importancia ya que su implementación está pensada para ser realizada a nivel de hardware. En conclusión, ambos tienen un buen equilibrio entre rendimiento y seguridad.</w:t>
      </w:r>
    </w:p>
    <w:p w14:paraId="0F6CF5F2" w14:textId="6361D17C" w:rsidR="00232B57" w:rsidRDefault="00232B57" w:rsidP="00232B57">
      <w:pPr>
        <w:spacing w:line="360" w:lineRule="auto"/>
        <w:jc w:val="both"/>
        <w:rPr>
          <w:rFonts w:ascii="Times New Roman" w:hAnsi="Times New Roman" w:cs="Times New Roman"/>
          <w:color w:val="202122"/>
          <w:shd w:val="clear" w:color="auto" w:fill="FFFFFF"/>
        </w:rPr>
      </w:pPr>
      <w:r>
        <w:rPr>
          <w:rFonts w:ascii="Times New Roman" w:hAnsi="Times New Roman" w:cs="Times New Roman"/>
          <w:color w:val="202122"/>
          <w:shd w:val="clear" w:color="auto" w:fill="FFFFFF"/>
        </w:rPr>
        <w:tab/>
        <w:t>Cabe también destacar que, en el momento de dicha comparación, ninguno de los dos algoritmos ha sido roto aún.</w:t>
      </w:r>
      <w:r w:rsidR="00DF1122">
        <w:rPr>
          <w:rFonts w:ascii="Times New Roman" w:hAnsi="Times New Roman" w:cs="Times New Roman"/>
          <w:color w:val="202122"/>
          <w:shd w:val="clear" w:color="auto" w:fill="FFFFFF"/>
        </w:rPr>
        <w:t xml:space="preserve"> [</w:t>
      </w:r>
      <w:r w:rsidR="009739A5">
        <w:rPr>
          <w:rFonts w:ascii="Times New Roman" w:hAnsi="Times New Roman" w:cs="Times New Roman"/>
          <w:color w:val="202122"/>
          <w:shd w:val="clear" w:color="auto" w:fill="FFFFFF"/>
        </w:rPr>
        <w:t>1</w:t>
      </w:r>
      <w:r w:rsidR="00D3725C">
        <w:rPr>
          <w:rFonts w:ascii="Times New Roman" w:hAnsi="Times New Roman" w:cs="Times New Roman"/>
          <w:color w:val="202122"/>
          <w:shd w:val="clear" w:color="auto" w:fill="FFFFFF"/>
        </w:rPr>
        <w:t>2</w:t>
      </w:r>
      <w:r w:rsidR="00DF1122">
        <w:rPr>
          <w:rFonts w:ascii="Times New Roman" w:hAnsi="Times New Roman" w:cs="Times New Roman"/>
          <w:color w:val="202122"/>
          <w:shd w:val="clear" w:color="auto" w:fill="FFFFFF"/>
        </w:rPr>
        <w:t>]</w:t>
      </w:r>
    </w:p>
    <w:p w14:paraId="7924C6B4" w14:textId="1B85C801" w:rsidR="00232B57" w:rsidRDefault="00232B57" w:rsidP="00232B57">
      <w:pPr>
        <w:pStyle w:val="Ttulo1"/>
        <w:rPr>
          <w:rFonts w:ascii="Times New Roman" w:hAnsi="Times New Roman" w:cs="Times New Roman"/>
        </w:rPr>
      </w:pPr>
    </w:p>
    <w:p w14:paraId="76568A61" w14:textId="26680AC9" w:rsidR="00232B57" w:rsidRPr="006F702F" w:rsidRDefault="002E00CE" w:rsidP="006F702F">
      <w:pPr>
        <w:pStyle w:val="Ttulo2"/>
        <w:rPr>
          <w:rFonts w:ascii="Times New Roman" w:hAnsi="Times New Roman" w:cs="Times New Roman"/>
        </w:rPr>
      </w:pPr>
      <w:bookmarkStart w:id="291" w:name="_Toc110772395"/>
      <w:r>
        <w:rPr>
          <w:rFonts w:ascii="Times New Roman" w:hAnsi="Times New Roman" w:cs="Times New Roman"/>
        </w:rPr>
        <w:t>4</w:t>
      </w:r>
      <w:r w:rsidR="00A84B7C" w:rsidRPr="006F702F">
        <w:rPr>
          <w:rFonts w:ascii="Times New Roman" w:hAnsi="Times New Roman" w:cs="Times New Roman"/>
        </w:rPr>
        <w:t xml:space="preserve">.3 </w:t>
      </w:r>
      <w:r w:rsidR="00232B57" w:rsidRPr="006F702F">
        <w:rPr>
          <w:rFonts w:ascii="Times New Roman" w:hAnsi="Times New Roman" w:cs="Times New Roman"/>
        </w:rPr>
        <w:t>Cifrado en flujo</w:t>
      </w:r>
      <w:bookmarkEnd w:id="291"/>
    </w:p>
    <w:p w14:paraId="40AE11D7" w14:textId="70EF441D" w:rsidR="00232B57" w:rsidRDefault="00232B57" w:rsidP="00232B57"/>
    <w:p w14:paraId="2614F2AA" w14:textId="726D0D8A" w:rsidR="00232B57" w:rsidRDefault="00232B57" w:rsidP="00D92737">
      <w:pPr>
        <w:spacing w:line="360" w:lineRule="auto"/>
        <w:jc w:val="both"/>
        <w:rPr>
          <w:rFonts w:ascii="Times New Roman" w:hAnsi="Times New Roman" w:cs="Times New Roman"/>
        </w:rPr>
      </w:pPr>
      <w:r>
        <w:tab/>
      </w:r>
      <w:r>
        <w:rPr>
          <w:rFonts w:ascii="Times New Roman" w:hAnsi="Times New Roman" w:cs="Times New Roman"/>
        </w:rPr>
        <w:t>Los algoritmos de cifrado en flujo</w:t>
      </w:r>
      <w:r w:rsidR="00506660">
        <w:rPr>
          <w:rFonts w:ascii="Times New Roman" w:hAnsi="Times New Roman" w:cs="Times New Roman"/>
        </w:rPr>
        <w:t xml:space="preserve"> son cifrados de clave simétrica en los que la entrada pasa por un flujo de claves o </w:t>
      </w:r>
      <w:proofErr w:type="spellStart"/>
      <w:r w:rsidR="00506660">
        <w:rPr>
          <w:rFonts w:ascii="Times New Roman" w:hAnsi="Times New Roman" w:cs="Times New Roman"/>
          <w:i/>
          <w:iCs/>
        </w:rPr>
        <w:t>keystream</w:t>
      </w:r>
      <w:proofErr w:type="spellEnd"/>
      <w:r w:rsidR="00506660">
        <w:rPr>
          <w:rFonts w:ascii="Times New Roman" w:hAnsi="Times New Roman" w:cs="Times New Roman"/>
        </w:rPr>
        <w:t xml:space="preserve"> generada a partir de la clave de cifrado, en las que se opera dígito por dígito para obtener una salida codificada.</w:t>
      </w:r>
    </w:p>
    <w:p w14:paraId="014CCEEF" w14:textId="722DA963" w:rsidR="00506660" w:rsidRDefault="00506660" w:rsidP="00D92737">
      <w:pPr>
        <w:spacing w:line="360" w:lineRule="auto"/>
        <w:jc w:val="both"/>
        <w:rPr>
          <w:rFonts w:ascii="Times New Roman" w:hAnsi="Times New Roman" w:cs="Times New Roman"/>
        </w:rPr>
      </w:pPr>
      <w:r>
        <w:rPr>
          <w:rFonts w:ascii="Times New Roman" w:hAnsi="Times New Roman" w:cs="Times New Roman"/>
        </w:rPr>
        <w:lastRenderedPageBreak/>
        <w:tab/>
        <w:t>Estos algoritmos suelen tener el problema de depender de un generador de números pseudoaleatorios (PRNG) que cumpla unos mínimos de calidad en lo que a ser criptográficamente seguros se refiere.</w:t>
      </w:r>
    </w:p>
    <w:p w14:paraId="5CC837A5" w14:textId="080B9860" w:rsidR="00D92737" w:rsidRDefault="00D92737" w:rsidP="00D92737">
      <w:pPr>
        <w:spacing w:line="360" w:lineRule="auto"/>
        <w:jc w:val="both"/>
        <w:rPr>
          <w:rFonts w:ascii="Times New Roman" w:hAnsi="Times New Roman" w:cs="Times New Roman"/>
        </w:rPr>
      </w:pPr>
    </w:p>
    <w:p w14:paraId="3FE14FC6" w14:textId="42229B5A" w:rsidR="00D92737" w:rsidRPr="006F702F" w:rsidRDefault="002E00CE" w:rsidP="006F702F">
      <w:pPr>
        <w:pStyle w:val="Ttulo3"/>
        <w:rPr>
          <w:rFonts w:ascii="Times New Roman" w:hAnsi="Times New Roman" w:cs="Times New Roman"/>
        </w:rPr>
      </w:pPr>
      <w:bookmarkStart w:id="292" w:name="_Toc110772396"/>
      <w:r>
        <w:rPr>
          <w:rFonts w:ascii="Times New Roman" w:hAnsi="Times New Roman" w:cs="Times New Roman"/>
        </w:rPr>
        <w:t>4</w:t>
      </w:r>
      <w:r w:rsidR="00A84B7C" w:rsidRPr="006F702F">
        <w:rPr>
          <w:rFonts w:ascii="Times New Roman" w:hAnsi="Times New Roman" w:cs="Times New Roman"/>
        </w:rPr>
        <w:t xml:space="preserve">.3.1 </w:t>
      </w:r>
      <w:proofErr w:type="spellStart"/>
      <w:r w:rsidR="00D92737" w:rsidRPr="006F702F">
        <w:rPr>
          <w:rFonts w:ascii="Times New Roman" w:hAnsi="Times New Roman" w:cs="Times New Roman"/>
        </w:rPr>
        <w:t>Grain</w:t>
      </w:r>
      <w:bookmarkEnd w:id="292"/>
      <w:proofErr w:type="spellEnd"/>
    </w:p>
    <w:p w14:paraId="10407936" w14:textId="1476B59B" w:rsidR="00D92737" w:rsidRDefault="00D92737" w:rsidP="00D92737"/>
    <w:p w14:paraId="2921BC7F" w14:textId="6C24DA8D" w:rsidR="00D92737" w:rsidRDefault="00D92737" w:rsidP="00D92737">
      <w:pPr>
        <w:spacing w:line="360" w:lineRule="auto"/>
        <w:jc w:val="both"/>
        <w:rPr>
          <w:rFonts w:ascii="Times New Roman" w:hAnsi="Times New Roman" w:cs="Times New Roman"/>
        </w:rPr>
      </w:pPr>
      <w:r>
        <w:tab/>
      </w:r>
      <w:r w:rsidRPr="00D92737">
        <w:rPr>
          <w:rFonts w:ascii="Times New Roman" w:hAnsi="Times New Roman" w:cs="Times New Roman"/>
        </w:rPr>
        <w:t xml:space="preserve">Este algoritmo de cifrado fue subido a </w:t>
      </w:r>
      <w:proofErr w:type="spellStart"/>
      <w:r w:rsidRPr="00D92737">
        <w:rPr>
          <w:rFonts w:ascii="Times New Roman" w:hAnsi="Times New Roman" w:cs="Times New Roman"/>
        </w:rPr>
        <w:t>eSTREAM</w:t>
      </w:r>
      <w:proofErr w:type="spellEnd"/>
      <w:r w:rsidRPr="00D92737">
        <w:rPr>
          <w:rFonts w:ascii="Times New Roman" w:hAnsi="Times New Roman" w:cs="Times New Roman"/>
        </w:rPr>
        <w:t xml:space="preserve"> en 2004, y está diseñado para funcionar en entornos de hardware restrictivos, lo que lo vuelve una buena opción para su aplicación en </w:t>
      </w:r>
      <w:proofErr w:type="spellStart"/>
      <w:r w:rsidRPr="00D92737">
        <w:rPr>
          <w:rFonts w:ascii="Times New Roman" w:hAnsi="Times New Roman" w:cs="Times New Roman"/>
        </w:rPr>
        <w:t>IoT</w:t>
      </w:r>
      <w:proofErr w:type="spellEnd"/>
      <w:r w:rsidRPr="00D92737">
        <w:rPr>
          <w:rFonts w:ascii="Times New Roman" w:hAnsi="Times New Roman" w:cs="Times New Roman"/>
        </w:rPr>
        <w:t>.</w:t>
      </w:r>
    </w:p>
    <w:p w14:paraId="5CE15286" w14:textId="4B27CFE5" w:rsidR="00515F08" w:rsidRPr="00D92737" w:rsidRDefault="00515F08" w:rsidP="00515F08">
      <w:pPr>
        <w:spacing w:line="360" w:lineRule="auto"/>
        <w:ind w:firstLine="708"/>
        <w:jc w:val="both"/>
        <w:rPr>
          <w:rFonts w:ascii="Times New Roman" w:hAnsi="Times New Roman" w:cs="Times New Roman"/>
        </w:rPr>
      </w:pPr>
      <w:proofErr w:type="spellStart"/>
      <w:r>
        <w:rPr>
          <w:rFonts w:ascii="Times New Roman" w:hAnsi="Times New Roman" w:cs="Times New Roman"/>
        </w:rPr>
        <w:t>Grain</w:t>
      </w:r>
      <w:proofErr w:type="spellEnd"/>
      <w:r>
        <w:rPr>
          <w:rFonts w:ascii="Times New Roman" w:hAnsi="Times New Roman" w:cs="Times New Roman"/>
        </w:rPr>
        <w:t xml:space="preserve"> tiene un estado interno de 160 bits que consiste en 80 bits de LSFR y 80 bits de NLSFR.</w:t>
      </w:r>
    </w:p>
    <w:p w14:paraId="61DCBDCD" w14:textId="5E872320" w:rsidR="00D92737" w:rsidRDefault="00D92737" w:rsidP="00D92737">
      <w:pPr>
        <w:spacing w:line="360" w:lineRule="auto"/>
        <w:jc w:val="both"/>
        <w:rPr>
          <w:rFonts w:ascii="Times New Roman" w:hAnsi="Times New Roman" w:cs="Times New Roman"/>
        </w:rPr>
      </w:pPr>
      <w:r w:rsidRPr="00D92737">
        <w:rPr>
          <w:rFonts w:ascii="Times New Roman" w:hAnsi="Times New Roman" w:cs="Times New Roman"/>
        </w:rPr>
        <w:tab/>
      </w:r>
      <w:proofErr w:type="gramStart"/>
      <w:r w:rsidRPr="00D92737">
        <w:rPr>
          <w:rFonts w:ascii="Times New Roman" w:hAnsi="Times New Roman" w:cs="Times New Roman"/>
        </w:rPr>
        <w:t>A día de hoy</w:t>
      </w:r>
      <w:proofErr w:type="gramEnd"/>
      <w:r>
        <w:rPr>
          <w:rFonts w:ascii="Times New Roman" w:hAnsi="Times New Roman" w:cs="Times New Roman"/>
        </w:rPr>
        <w:t>,</w:t>
      </w:r>
      <w:r w:rsidRPr="00D92737">
        <w:rPr>
          <w:rFonts w:ascii="Times New Roman" w:hAnsi="Times New Roman" w:cs="Times New Roman"/>
        </w:rPr>
        <w:t xml:space="preserve"> se le han encontrado </w:t>
      </w:r>
      <w:proofErr w:type="spellStart"/>
      <w:r w:rsidRPr="00D92737">
        <w:rPr>
          <w:rFonts w:ascii="Times New Roman" w:hAnsi="Times New Roman" w:cs="Times New Roman"/>
        </w:rPr>
        <w:t>números</w:t>
      </w:r>
      <w:r>
        <w:rPr>
          <w:rFonts w:ascii="Times New Roman" w:hAnsi="Times New Roman" w:cs="Times New Roman"/>
        </w:rPr>
        <w:t>as</w:t>
      </w:r>
      <w:proofErr w:type="spellEnd"/>
      <w:r w:rsidRPr="00D92737">
        <w:rPr>
          <w:rFonts w:ascii="Times New Roman" w:hAnsi="Times New Roman" w:cs="Times New Roman"/>
        </w:rPr>
        <w:t xml:space="preserve"> vulnerabilidades, las cuales han sido en su mayoría corregidas en </w:t>
      </w:r>
      <w:proofErr w:type="spellStart"/>
      <w:r w:rsidRPr="00D92737">
        <w:rPr>
          <w:rFonts w:ascii="Times New Roman" w:hAnsi="Times New Roman" w:cs="Times New Roman"/>
        </w:rPr>
        <w:t>Grain</w:t>
      </w:r>
      <w:proofErr w:type="spellEnd"/>
      <w:r w:rsidRPr="00D92737">
        <w:rPr>
          <w:rFonts w:ascii="Times New Roman" w:hAnsi="Times New Roman" w:cs="Times New Roman"/>
        </w:rPr>
        <w:t xml:space="preserve"> 128a, que es la versión recomendada y que aporta seguridad en 128 bits y mecanismos de autenticación.</w:t>
      </w:r>
      <w:r w:rsidR="00DF1122">
        <w:rPr>
          <w:rFonts w:ascii="Times New Roman" w:hAnsi="Times New Roman" w:cs="Times New Roman"/>
        </w:rPr>
        <w:t xml:space="preserve"> [</w:t>
      </w:r>
      <w:r w:rsidR="009739A5">
        <w:rPr>
          <w:rFonts w:ascii="Times New Roman" w:hAnsi="Times New Roman" w:cs="Times New Roman"/>
        </w:rPr>
        <w:t>1</w:t>
      </w:r>
      <w:r w:rsidR="00D3725C">
        <w:rPr>
          <w:rFonts w:ascii="Times New Roman" w:hAnsi="Times New Roman" w:cs="Times New Roman"/>
        </w:rPr>
        <w:t>3</w:t>
      </w:r>
      <w:r w:rsidR="00DF1122">
        <w:rPr>
          <w:rFonts w:ascii="Times New Roman" w:hAnsi="Times New Roman" w:cs="Times New Roman"/>
        </w:rPr>
        <w:t>]</w:t>
      </w:r>
    </w:p>
    <w:p w14:paraId="33879851" w14:textId="36BBD711" w:rsidR="00515F08" w:rsidRPr="006F702F" w:rsidRDefault="00F54E88" w:rsidP="006F702F">
      <w:pPr>
        <w:pStyle w:val="Ttulo3"/>
        <w:rPr>
          <w:rFonts w:ascii="Times New Roman" w:hAnsi="Times New Roman" w:cs="Times New Roman"/>
        </w:rPr>
      </w:pPr>
      <w:bookmarkStart w:id="293" w:name="_Toc110772397"/>
      <w:r>
        <w:rPr>
          <w:rFonts w:ascii="Times New Roman" w:hAnsi="Times New Roman" w:cs="Times New Roman"/>
        </w:rPr>
        <w:t>3</w:t>
      </w:r>
      <w:r w:rsidR="00A84B7C" w:rsidRPr="006F702F">
        <w:rPr>
          <w:rFonts w:ascii="Times New Roman" w:hAnsi="Times New Roman" w:cs="Times New Roman"/>
        </w:rPr>
        <w:t xml:space="preserve">.3.2 </w:t>
      </w:r>
      <w:proofErr w:type="spellStart"/>
      <w:r w:rsidR="00905883" w:rsidRPr="006F702F">
        <w:rPr>
          <w:rFonts w:ascii="Times New Roman" w:hAnsi="Times New Roman" w:cs="Times New Roman"/>
        </w:rPr>
        <w:t>Trivium</w:t>
      </w:r>
      <w:bookmarkEnd w:id="293"/>
      <w:proofErr w:type="spellEnd"/>
    </w:p>
    <w:p w14:paraId="3C74E27B" w14:textId="77A004F3" w:rsidR="00905883" w:rsidRDefault="00905883" w:rsidP="00905883">
      <w:r>
        <w:tab/>
      </w:r>
    </w:p>
    <w:p w14:paraId="50EAC71A" w14:textId="174A6351" w:rsidR="00905883" w:rsidRDefault="00905883" w:rsidP="00041AC3">
      <w:pPr>
        <w:spacing w:line="360" w:lineRule="auto"/>
        <w:jc w:val="both"/>
        <w:rPr>
          <w:rFonts w:ascii="Times New Roman" w:hAnsi="Times New Roman" w:cs="Times New Roman"/>
        </w:rPr>
      </w:pPr>
      <w:r>
        <w:tab/>
      </w:r>
      <w:r w:rsidRPr="00905883">
        <w:rPr>
          <w:rFonts w:ascii="Times New Roman" w:hAnsi="Times New Roman" w:cs="Times New Roman"/>
        </w:rPr>
        <w:t>Algori</w:t>
      </w:r>
      <w:r>
        <w:rPr>
          <w:rFonts w:ascii="Times New Roman" w:hAnsi="Times New Roman" w:cs="Times New Roman"/>
        </w:rPr>
        <w:t xml:space="preserve">tmo de cifrado en flujo síncrono diseñado por </w:t>
      </w:r>
      <w:proofErr w:type="spellStart"/>
      <w:r>
        <w:rPr>
          <w:rFonts w:ascii="Times New Roman" w:hAnsi="Times New Roman" w:cs="Times New Roman"/>
        </w:rPr>
        <w:t>Christophe</w:t>
      </w:r>
      <w:proofErr w:type="spellEnd"/>
      <w:r>
        <w:rPr>
          <w:rFonts w:ascii="Times New Roman" w:hAnsi="Times New Roman" w:cs="Times New Roman"/>
        </w:rPr>
        <w:t xml:space="preserve"> De </w:t>
      </w:r>
      <w:proofErr w:type="spellStart"/>
      <w:r>
        <w:rPr>
          <w:rFonts w:ascii="Times New Roman" w:hAnsi="Times New Roman" w:cs="Times New Roman"/>
        </w:rPr>
        <w:t>Cannière</w:t>
      </w:r>
      <w:proofErr w:type="spellEnd"/>
      <w:r>
        <w:rPr>
          <w:rFonts w:ascii="Times New Roman" w:hAnsi="Times New Roman" w:cs="Times New Roman"/>
        </w:rPr>
        <w:t xml:space="preserve"> y Bart </w:t>
      </w:r>
      <w:proofErr w:type="spellStart"/>
      <w:r>
        <w:rPr>
          <w:rFonts w:ascii="Times New Roman" w:hAnsi="Times New Roman" w:cs="Times New Roman"/>
        </w:rPr>
        <w:t>Preneel</w:t>
      </w:r>
      <w:proofErr w:type="spellEnd"/>
      <w:r>
        <w:rPr>
          <w:rFonts w:ascii="Times New Roman" w:hAnsi="Times New Roman" w:cs="Times New Roman"/>
        </w:rPr>
        <w:t>.</w:t>
      </w:r>
    </w:p>
    <w:p w14:paraId="1BD0DA0B" w14:textId="2C9F25EB" w:rsidR="00905883" w:rsidRDefault="00905883" w:rsidP="00041AC3">
      <w:pPr>
        <w:spacing w:line="360" w:lineRule="auto"/>
        <w:jc w:val="both"/>
        <w:rPr>
          <w:rFonts w:ascii="Times New Roman" w:hAnsi="Times New Roman" w:cs="Times New Roman"/>
          <w:color w:val="202122"/>
          <w:shd w:val="clear" w:color="auto" w:fill="FFFFFF"/>
        </w:rPr>
      </w:pPr>
      <w:r>
        <w:rPr>
          <w:rFonts w:ascii="Times New Roman" w:hAnsi="Times New Roman" w:cs="Times New Roman"/>
        </w:rPr>
        <w:tab/>
        <w:t xml:space="preserve">Fue subido a </w:t>
      </w:r>
      <w:proofErr w:type="spellStart"/>
      <w:r>
        <w:rPr>
          <w:rFonts w:ascii="Times New Roman" w:hAnsi="Times New Roman" w:cs="Times New Roman"/>
        </w:rPr>
        <w:t>eSTREAM</w:t>
      </w:r>
      <w:proofErr w:type="spellEnd"/>
      <w:r>
        <w:rPr>
          <w:rFonts w:ascii="Times New Roman" w:hAnsi="Times New Roman" w:cs="Times New Roman"/>
        </w:rPr>
        <w:t xml:space="preserve"> y a pesar de no estar patentando, ha sido incluido en el standard internacional </w:t>
      </w:r>
      <w:r w:rsidRPr="00905883">
        <w:rPr>
          <w:rFonts w:ascii="Times New Roman" w:hAnsi="Times New Roman" w:cs="Times New Roman"/>
          <w:color w:val="202122"/>
          <w:shd w:val="clear" w:color="auto" w:fill="FFFFFF"/>
        </w:rPr>
        <w:t>ISO/IEC 29192-3</w:t>
      </w:r>
      <w:r>
        <w:rPr>
          <w:rFonts w:ascii="Times New Roman" w:hAnsi="Times New Roman" w:cs="Times New Roman"/>
          <w:color w:val="202122"/>
          <w:shd w:val="clear" w:color="auto" w:fill="FFFFFF"/>
        </w:rPr>
        <w:t>.</w:t>
      </w:r>
    </w:p>
    <w:p w14:paraId="707E7A1D" w14:textId="2AA63F81" w:rsidR="00905883" w:rsidRDefault="00905883" w:rsidP="00041AC3">
      <w:pPr>
        <w:spacing w:line="360" w:lineRule="auto"/>
        <w:jc w:val="both"/>
        <w:rPr>
          <w:rFonts w:ascii="Times New Roman" w:hAnsi="Times New Roman" w:cs="Times New Roman"/>
          <w:color w:val="202122"/>
          <w:shd w:val="clear" w:color="auto" w:fill="FFFFFF"/>
        </w:rPr>
      </w:pPr>
      <w:r>
        <w:rPr>
          <w:rFonts w:ascii="Times New Roman" w:hAnsi="Times New Roman" w:cs="Times New Roman"/>
          <w:color w:val="202122"/>
          <w:shd w:val="clear" w:color="auto" w:fill="FFFFFF"/>
        </w:rPr>
        <w:tab/>
        <w:t>Posee un estado interno de 288 bits que consiste en 3 registros de desplazamiento de longitud variable.</w:t>
      </w:r>
      <w:r w:rsidR="00DF1122">
        <w:rPr>
          <w:rFonts w:ascii="Times New Roman" w:hAnsi="Times New Roman" w:cs="Times New Roman"/>
          <w:color w:val="202122"/>
          <w:shd w:val="clear" w:color="auto" w:fill="FFFFFF"/>
        </w:rPr>
        <w:t xml:space="preserve"> [1</w:t>
      </w:r>
      <w:r w:rsidR="00D3725C">
        <w:rPr>
          <w:rFonts w:ascii="Times New Roman" w:hAnsi="Times New Roman" w:cs="Times New Roman"/>
          <w:color w:val="202122"/>
          <w:shd w:val="clear" w:color="auto" w:fill="FFFFFF"/>
        </w:rPr>
        <w:t>4</w:t>
      </w:r>
      <w:r w:rsidR="00DF1122">
        <w:rPr>
          <w:rFonts w:ascii="Times New Roman" w:hAnsi="Times New Roman" w:cs="Times New Roman"/>
          <w:color w:val="202122"/>
          <w:shd w:val="clear" w:color="auto" w:fill="FFFFFF"/>
        </w:rPr>
        <w:t>]</w:t>
      </w:r>
    </w:p>
    <w:p w14:paraId="0BF82B93" w14:textId="77777777" w:rsidR="00905883" w:rsidRDefault="00905883" w:rsidP="00905883">
      <w:pPr>
        <w:rPr>
          <w:rFonts w:ascii="Times New Roman" w:hAnsi="Times New Roman" w:cs="Times New Roman"/>
          <w:color w:val="202122"/>
          <w:shd w:val="clear" w:color="auto" w:fill="FFFFFF"/>
        </w:rPr>
      </w:pPr>
    </w:p>
    <w:p w14:paraId="3AB3F3A0" w14:textId="77777777" w:rsidR="00905883" w:rsidRDefault="00905883" w:rsidP="00905883">
      <w:pPr>
        <w:keepNext/>
      </w:pPr>
      <w:r>
        <w:rPr>
          <w:noProof/>
        </w:rPr>
        <w:lastRenderedPageBreak/>
        <w:drawing>
          <wp:inline distT="0" distB="0" distL="0" distR="0" wp14:anchorId="586081BF" wp14:editId="4E1865F6">
            <wp:extent cx="3257550" cy="3432609"/>
            <wp:effectExtent l="0" t="0" r="0" b="0"/>
            <wp:docPr id="6" name="Imagen 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Dibujo de ingeniería&#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63809" cy="3439205"/>
                    </a:xfrm>
                    <a:prstGeom prst="rect">
                      <a:avLst/>
                    </a:prstGeom>
                    <a:noFill/>
                    <a:ln>
                      <a:noFill/>
                    </a:ln>
                  </pic:spPr>
                </pic:pic>
              </a:graphicData>
            </a:graphic>
          </wp:inline>
        </w:drawing>
      </w:r>
    </w:p>
    <w:p w14:paraId="76B70BBA" w14:textId="7A4A21C0" w:rsidR="00905883" w:rsidRDefault="00E33478" w:rsidP="00905883">
      <w:pPr>
        <w:pStyle w:val="Descripcin"/>
      </w:pPr>
      <w:r>
        <w:t>Figura 12</w:t>
      </w:r>
      <w:r w:rsidR="00905883">
        <w:t xml:space="preserve">. Esquema de </w:t>
      </w:r>
      <w:proofErr w:type="spellStart"/>
      <w:r w:rsidR="00905883">
        <w:t>Trivium</w:t>
      </w:r>
      <w:proofErr w:type="spellEnd"/>
    </w:p>
    <w:p w14:paraId="13D0C894" w14:textId="77777777" w:rsidR="00455792" w:rsidRPr="00455792" w:rsidRDefault="00455792" w:rsidP="006F702F">
      <w:pPr>
        <w:pStyle w:val="Ttulo3"/>
      </w:pPr>
    </w:p>
    <w:p w14:paraId="17D234C3" w14:textId="7AC3B965" w:rsidR="00515F08" w:rsidRDefault="002E00CE" w:rsidP="006F702F">
      <w:pPr>
        <w:pStyle w:val="Ttulo3"/>
        <w:rPr>
          <w:rFonts w:ascii="Times New Roman" w:hAnsi="Times New Roman" w:cs="Times New Roman"/>
        </w:rPr>
      </w:pPr>
      <w:bookmarkStart w:id="294" w:name="_Toc110772398"/>
      <w:r>
        <w:rPr>
          <w:rFonts w:ascii="Times New Roman" w:hAnsi="Times New Roman" w:cs="Times New Roman"/>
        </w:rPr>
        <w:t>4</w:t>
      </w:r>
      <w:r w:rsidR="00A84B7C">
        <w:rPr>
          <w:rFonts w:ascii="Times New Roman" w:hAnsi="Times New Roman" w:cs="Times New Roman"/>
        </w:rPr>
        <w:t xml:space="preserve">.3.3 </w:t>
      </w:r>
      <w:r w:rsidR="00455792">
        <w:rPr>
          <w:rFonts w:ascii="Times New Roman" w:hAnsi="Times New Roman" w:cs="Times New Roman"/>
        </w:rPr>
        <w:t>MICKEY</w:t>
      </w:r>
      <w:bookmarkEnd w:id="294"/>
    </w:p>
    <w:p w14:paraId="6B96B77C" w14:textId="100A058A" w:rsidR="00455792" w:rsidRDefault="00455792" w:rsidP="00455792"/>
    <w:p w14:paraId="6B832B6A" w14:textId="53CE3254" w:rsidR="00455792" w:rsidRDefault="00455792" w:rsidP="00041AC3">
      <w:pPr>
        <w:spacing w:line="360" w:lineRule="auto"/>
        <w:jc w:val="both"/>
        <w:rPr>
          <w:rFonts w:ascii="Times New Roman" w:hAnsi="Times New Roman" w:cs="Times New Roman"/>
        </w:rPr>
      </w:pPr>
      <w:r>
        <w:tab/>
      </w:r>
      <w:r w:rsidR="006F0B68">
        <w:rPr>
          <w:rFonts w:ascii="Times New Roman" w:hAnsi="Times New Roman" w:cs="Times New Roman"/>
        </w:rPr>
        <w:t>El cifrado</w:t>
      </w:r>
      <w:r w:rsidR="006F0B68" w:rsidRPr="006F0B68">
        <w:rPr>
          <w:rFonts w:ascii="Times New Roman" w:hAnsi="Times New Roman" w:cs="Times New Roman"/>
        </w:rPr>
        <w:t> </w:t>
      </w:r>
      <w:r w:rsidR="006F0B68" w:rsidRPr="006F0B68">
        <w:rPr>
          <w:rFonts w:ascii="Times New Roman" w:hAnsi="Times New Roman" w:cs="Times New Roman"/>
          <w:b/>
          <w:bCs/>
        </w:rPr>
        <w:t xml:space="preserve">Mutual Irregular </w:t>
      </w:r>
      <w:proofErr w:type="spellStart"/>
      <w:r w:rsidR="006F0B68" w:rsidRPr="006F0B68">
        <w:rPr>
          <w:rFonts w:ascii="Times New Roman" w:hAnsi="Times New Roman" w:cs="Times New Roman"/>
          <w:b/>
          <w:bCs/>
        </w:rPr>
        <w:t>Clocking</w:t>
      </w:r>
      <w:proofErr w:type="spellEnd"/>
      <w:r w:rsidR="006F0B68" w:rsidRPr="006F0B68">
        <w:rPr>
          <w:rFonts w:ascii="Times New Roman" w:hAnsi="Times New Roman" w:cs="Times New Roman"/>
          <w:b/>
          <w:bCs/>
        </w:rPr>
        <w:t xml:space="preserve"> </w:t>
      </w:r>
      <w:proofErr w:type="spellStart"/>
      <w:r w:rsidR="006F0B68" w:rsidRPr="006F0B68">
        <w:rPr>
          <w:rFonts w:ascii="Times New Roman" w:hAnsi="Times New Roman" w:cs="Times New Roman"/>
          <w:b/>
          <w:bCs/>
        </w:rPr>
        <w:t>KEYstream</w:t>
      </w:r>
      <w:proofErr w:type="spellEnd"/>
      <w:r w:rsidR="006F0B68" w:rsidRPr="006F0B68">
        <w:rPr>
          <w:rFonts w:ascii="Times New Roman" w:hAnsi="Times New Roman" w:cs="Times New Roman"/>
          <w:b/>
          <w:bCs/>
        </w:rPr>
        <w:t xml:space="preserve"> </w:t>
      </w:r>
      <w:proofErr w:type="spellStart"/>
      <w:r w:rsidR="006F0B68" w:rsidRPr="006F0B68">
        <w:rPr>
          <w:rFonts w:ascii="Times New Roman" w:hAnsi="Times New Roman" w:cs="Times New Roman"/>
          <w:b/>
          <w:bCs/>
        </w:rPr>
        <w:t>generator</w:t>
      </w:r>
      <w:proofErr w:type="spellEnd"/>
      <w:r w:rsidR="006F0B68">
        <w:rPr>
          <w:rFonts w:ascii="Times New Roman" w:hAnsi="Times New Roman" w:cs="Times New Roman"/>
          <w:b/>
          <w:bCs/>
        </w:rPr>
        <w:t xml:space="preserve"> </w:t>
      </w:r>
      <w:proofErr w:type="spellStart"/>
      <w:r w:rsidR="006F0B68">
        <w:rPr>
          <w:rFonts w:ascii="Times New Roman" w:hAnsi="Times New Roman" w:cs="Times New Roman"/>
        </w:rPr>
        <w:t>ó</w:t>
      </w:r>
      <w:proofErr w:type="spellEnd"/>
      <w:r w:rsidR="006F0B68">
        <w:rPr>
          <w:rFonts w:ascii="Times New Roman" w:hAnsi="Times New Roman" w:cs="Times New Roman"/>
        </w:rPr>
        <w:t xml:space="preserve"> Generador de </w:t>
      </w:r>
      <w:proofErr w:type="spellStart"/>
      <w:r w:rsidR="006F0B68">
        <w:rPr>
          <w:rFonts w:ascii="Times New Roman" w:hAnsi="Times New Roman" w:cs="Times New Roman"/>
        </w:rPr>
        <w:t>keystream</w:t>
      </w:r>
      <w:proofErr w:type="spellEnd"/>
      <w:r w:rsidR="006F0B68">
        <w:rPr>
          <w:rFonts w:ascii="Times New Roman" w:hAnsi="Times New Roman" w:cs="Times New Roman"/>
        </w:rPr>
        <w:t xml:space="preserve"> de irregularidad de reloj mutua en castellano, es un algoritmo de cifrado en flujo diseñado con el hardware en mente y enfocado a dispositivos con pocos recursos.</w:t>
      </w:r>
    </w:p>
    <w:p w14:paraId="4AAFDC65" w14:textId="4DD681E5" w:rsidR="006F0B68" w:rsidRDefault="006F0B68" w:rsidP="00041AC3">
      <w:pPr>
        <w:spacing w:line="360" w:lineRule="auto"/>
        <w:jc w:val="both"/>
        <w:rPr>
          <w:rFonts w:ascii="Times New Roman" w:hAnsi="Times New Roman" w:cs="Times New Roman"/>
        </w:rPr>
      </w:pPr>
      <w:r>
        <w:rPr>
          <w:rFonts w:ascii="Times New Roman" w:hAnsi="Times New Roman" w:cs="Times New Roman"/>
        </w:rPr>
        <w:tab/>
        <w:t xml:space="preserve">Es uno de los tres cifrados de hardware aceptados por </w:t>
      </w:r>
      <w:proofErr w:type="spellStart"/>
      <w:r>
        <w:rPr>
          <w:rFonts w:ascii="Times New Roman" w:hAnsi="Times New Roman" w:cs="Times New Roman"/>
        </w:rPr>
        <w:t>eSTREAM</w:t>
      </w:r>
      <w:proofErr w:type="spellEnd"/>
      <w:r>
        <w:rPr>
          <w:rFonts w:ascii="Times New Roman" w:hAnsi="Times New Roman" w:cs="Times New Roman"/>
        </w:rPr>
        <w:t xml:space="preserve"> junto a los mencionados anteriormente; </w:t>
      </w:r>
      <w:proofErr w:type="spellStart"/>
      <w:r>
        <w:rPr>
          <w:rFonts w:ascii="Times New Roman" w:hAnsi="Times New Roman" w:cs="Times New Roman"/>
        </w:rPr>
        <w:t>Grain</w:t>
      </w:r>
      <w:proofErr w:type="spellEnd"/>
      <w:r>
        <w:rPr>
          <w:rFonts w:ascii="Times New Roman" w:hAnsi="Times New Roman" w:cs="Times New Roman"/>
        </w:rPr>
        <w:t xml:space="preserve"> y </w:t>
      </w:r>
      <w:proofErr w:type="spellStart"/>
      <w:r>
        <w:rPr>
          <w:rFonts w:ascii="Times New Roman" w:hAnsi="Times New Roman" w:cs="Times New Roman"/>
        </w:rPr>
        <w:t>Trivium</w:t>
      </w:r>
      <w:proofErr w:type="spellEnd"/>
      <w:r>
        <w:rPr>
          <w:rFonts w:ascii="Times New Roman" w:hAnsi="Times New Roman" w:cs="Times New Roman"/>
        </w:rPr>
        <w:t>.</w:t>
      </w:r>
    </w:p>
    <w:p w14:paraId="39421239" w14:textId="75FF0BD6" w:rsidR="006F0B68" w:rsidRDefault="006F0B68" w:rsidP="00041AC3">
      <w:pPr>
        <w:spacing w:line="360" w:lineRule="auto"/>
        <w:jc w:val="both"/>
        <w:rPr>
          <w:rFonts w:ascii="Times New Roman" w:hAnsi="Times New Roman" w:cs="Times New Roman"/>
          <w:color w:val="202122"/>
          <w:shd w:val="clear" w:color="auto" w:fill="FFFFFF"/>
        </w:rPr>
      </w:pPr>
      <w:r>
        <w:rPr>
          <w:rFonts w:ascii="Times New Roman" w:hAnsi="Times New Roman" w:cs="Times New Roman"/>
        </w:rPr>
        <w:tab/>
        <w:t xml:space="preserve">Este algoritmo convierte una clave de 80 bits y un vector de inicialización con un tamaño variable, entre 0 y 80 bits, en un generador de claves con tamaño de hasta </w:t>
      </w:r>
      <w:r w:rsidRPr="006F0B68">
        <w:rPr>
          <w:rFonts w:ascii="Times New Roman" w:hAnsi="Times New Roman" w:cs="Times New Roman"/>
          <w:color w:val="202122"/>
          <w:shd w:val="clear" w:color="auto" w:fill="FFFFFF"/>
        </w:rPr>
        <w:t>2</w:t>
      </w:r>
      <w:r w:rsidRPr="006F0B68">
        <w:rPr>
          <w:rFonts w:ascii="Times New Roman" w:hAnsi="Times New Roman" w:cs="Times New Roman"/>
          <w:color w:val="202122"/>
          <w:shd w:val="clear" w:color="auto" w:fill="FFFFFF"/>
          <w:vertAlign w:val="superscript"/>
        </w:rPr>
        <w:t>40</w:t>
      </w:r>
      <w:r>
        <w:rPr>
          <w:rFonts w:ascii="Times New Roman" w:hAnsi="Times New Roman" w:cs="Times New Roman"/>
          <w:color w:val="202122"/>
          <w:shd w:val="clear" w:color="auto" w:fill="FFFFFF"/>
          <w:vertAlign w:val="superscript"/>
        </w:rPr>
        <w:t xml:space="preserve"> </w:t>
      </w:r>
      <w:r>
        <w:rPr>
          <w:rFonts w:ascii="Times New Roman" w:hAnsi="Times New Roman" w:cs="Times New Roman"/>
          <w:color w:val="202122"/>
          <w:shd w:val="clear" w:color="auto" w:fill="FFFFFF"/>
        </w:rPr>
        <w:t>bits.</w:t>
      </w:r>
      <w:r w:rsidR="00DF1122">
        <w:rPr>
          <w:rFonts w:ascii="Times New Roman" w:hAnsi="Times New Roman" w:cs="Times New Roman"/>
          <w:color w:val="202122"/>
          <w:shd w:val="clear" w:color="auto" w:fill="FFFFFF"/>
        </w:rPr>
        <w:t xml:space="preserve"> [1</w:t>
      </w:r>
      <w:r w:rsidR="00D3725C">
        <w:rPr>
          <w:rFonts w:ascii="Times New Roman" w:hAnsi="Times New Roman" w:cs="Times New Roman"/>
          <w:color w:val="202122"/>
          <w:shd w:val="clear" w:color="auto" w:fill="FFFFFF"/>
        </w:rPr>
        <w:t>5</w:t>
      </w:r>
      <w:r w:rsidR="00DF1122">
        <w:rPr>
          <w:rFonts w:ascii="Times New Roman" w:hAnsi="Times New Roman" w:cs="Times New Roman"/>
          <w:color w:val="202122"/>
          <w:shd w:val="clear" w:color="auto" w:fill="FFFFFF"/>
        </w:rPr>
        <w:t>]</w:t>
      </w:r>
    </w:p>
    <w:p w14:paraId="13289FCE" w14:textId="18876E6A" w:rsidR="006F0B68" w:rsidRDefault="006F0B68" w:rsidP="00455792">
      <w:pPr>
        <w:rPr>
          <w:rFonts w:ascii="Times New Roman" w:hAnsi="Times New Roman" w:cs="Times New Roman"/>
          <w:color w:val="202122"/>
          <w:shd w:val="clear" w:color="auto" w:fill="FFFFFF"/>
        </w:rPr>
      </w:pPr>
    </w:p>
    <w:p w14:paraId="1EA3A46A" w14:textId="09DD5327" w:rsidR="006F0B68" w:rsidRPr="006F702F" w:rsidRDefault="002E00CE" w:rsidP="006F702F">
      <w:pPr>
        <w:pStyle w:val="Ttulo2"/>
        <w:rPr>
          <w:rFonts w:ascii="Times New Roman" w:hAnsi="Times New Roman" w:cs="Times New Roman"/>
        </w:rPr>
      </w:pPr>
      <w:bookmarkStart w:id="295" w:name="_Toc110772399"/>
      <w:r>
        <w:rPr>
          <w:rFonts w:ascii="Times New Roman" w:hAnsi="Times New Roman" w:cs="Times New Roman"/>
        </w:rPr>
        <w:t>4</w:t>
      </w:r>
      <w:r w:rsidR="00A84B7C" w:rsidRPr="006F702F">
        <w:rPr>
          <w:rFonts w:ascii="Times New Roman" w:hAnsi="Times New Roman" w:cs="Times New Roman"/>
        </w:rPr>
        <w:t xml:space="preserve">.4 </w:t>
      </w:r>
      <w:r w:rsidR="006F0B68" w:rsidRPr="006F702F">
        <w:rPr>
          <w:rFonts w:ascii="Times New Roman" w:hAnsi="Times New Roman" w:cs="Times New Roman"/>
        </w:rPr>
        <w:t>Cifrado</w:t>
      </w:r>
      <w:r w:rsidR="009013F2" w:rsidRPr="006F702F">
        <w:rPr>
          <w:rFonts w:ascii="Times New Roman" w:hAnsi="Times New Roman" w:cs="Times New Roman"/>
        </w:rPr>
        <w:t>s MAC</w:t>
      </w:r>
      <w:bookmarkEnd w:id="295"/>
    </w:p>
    <w:p w14:paraId="77027A8E" w14:textId="35249239" w:rsidR="009013F2" w:rsidRDefault="009013F2" w:rsidP="009013F2"/>
    <w:p w14:paraId="570A5944" w14:textId="37B9CA04" w:rsidR="009013F2" w:rsidRDefault="009013F2" w:rsidP="00041AC3">
      <w:pPr>
        <w:spacing w:line="360" w:lineRule="auto"/>
        <w:jc w:val="both"/>
        <w:rPr>
          <w:rFonts w:ascii="Times New Roman" w:hAnsi="Times New Roman" w:cs="Times New Roman"/>
        </w:rPr>
      </w:pPr>
      <w:r>
        <w:tab/>
      </w:r>
      <w:r w:rsidR="00FB1935">
        <w:rPr>
          <w:rFonts w:ascii="Times New Roman" w:hAnsi="Times New Roman" w:cs="Times New Roman"/>
        </w:rPr>
        <w:t>Los cifrados MAC son aquellos que se encargan de cifrar los códigos de autenticación de mensaje o MAC por sus siglas en inglés.</w:t>
      </w:r>
    </w:p>
    <w:p w14:paraId="6D87D2F8" w14:textId="2B9E24DF" w:rsidR="00FB1935" w:rsidRDefault="00FB1935" w:rsidP="00041AC3">
      <w:pPr>
        <w:spacing w:line="360" w:lineRule="auto"/>
        <w:jc w:val="both"/>
        <w:rPr>
          <w:rFonts w:ascii="Times New Roman" w:hAnsi="Times New Roman" w:cs="Times New Roman"/>
        </w:rPr>
      </w:pPr>
      <w:r>
        <w:rPr>
          <w:rFonts w:ascii="Times New Roman" w:hAnsi="Times New Roman" w:cs="Times New Roman"/>
        </w:rPr>
        <w:tab/>
        <w:t>Estos valores se crean a partir de una función hash con clave secreta K, que debe ser criptográficamente segura para poder resistir ante ataques.</w:t>
      </w:r>
    </w:p>
    <w:p w14:paraId="6CF95A46" w14:textId="53F90882" w:rsidR="00FB1935" w:rsidRDefault="00FB1935" w:rsidP="00041AC3">
      <w:pPr>
        <w:spacing w:line="360" w:lineRule="auto"/>
        <w:jc w:val="both"/>
        <w:rPr>
          <w:rFonts w:ascii="Times New Roman" w:hAnsi="Times New Roman" w:cs="Times New Roman"/>
        </w:rPr>
      </w:pPr>
      <w:r>
        <w:rPr>
          <w:rFonts w:ascii="Times New Roman" w:hAnsi="Times New Roman" w:cs="Times New Roman"/>
        </w:rPr>
        <w:lastRenderedPageBreak/>
        <w:tab/>
        <w:t xml:space="preserve">Esta clave secreta solo es conocida por el emisor y el receptor, por lo que, con ella, el receptor puede recalcular el hash del mensaje y comprobar que cumple el principio de no repudio y que la información contenida en </w:t>
      </w:r>
      <w:ins w:id="296" w:author="CARMEN TORRANO GIMENEZ" w:date="2022-08-07T09:21:00Z">
        <w:r w:rsidR="00387363">
          <w:rPr>
            <w:rFonts w:ascii="Times New Roman" w:hAnsi="Times New Roman" w:cs="Times New Roman"/>
          </w:rPr>
          <w:t>é</w:t>
        </w:r>
      </w:ins>
      <w:del w:id="297" w:author="CARMEN TORRANO GIMENEZ" w:date="2022-08-07T09:21:00Z">
        <w:r w:rsidDel="00387363">
          <w:rPr>
            <w:rFonts w:ascii="Times New Roman" w:hAnsi="Times New Roman" w:cs="Times New Roman"/>
          </w:rPr>
          <w:delText>e</w:delText>
        </w:r>
      </w:del>
      <w:r>
        <w:rPr>
          <w:rFonts w:ascii="Times New Roman" w:hAnsi="Times New Roman" w:cs="Times New Roman"/>
        </w:rPr>
        <w:t>ste no ha sido alterada.</w:t>
      </w:r>
    </w:p>
    <w:p w14:paraId="132C07C4" w14:textId="7896E484" w:rsidR="00FB1935" w:rsidRDefault="00FB1935" w:rsidP="00041AC3">
      <w:pPr>
        <w:spacing w:line="360" w:lineRule="auto"/>
        <w:jc w:val="both"/>
        <w:rPr>
          <w:rFonts w:ascii="Times New Roman" w:hAnsi="Times New Roman" w:cs="Times New Roman"/>
        </w:rPr>
      </w:pPr>
      <w:r>
        <w:rPr>
          <w:rFonts w:ascii="Times New Roman" w:hAnsi="Times New Roman" w:cs="Times New Roman"/>
        </w:rPr>
        <w:tab/>
        <w:t>Dentro de este tipo de funciones, actualmente podemos distinguir tres categorías para clasificarlas:</w:t>
      </w:r>
    </w:p>
    <w:p w14:paraId="4FC98AFF" w14:textId="01E6455D" w:rsidR="00FB1935" w:rsidRDefault="00FB1935" w:rsidP="00041AC3">
      <w:pPr>
        <w:spacing w:line="360" w:lineRule="auto"/>
        <w:jc w:val="both"/>
        <w:rPr>
          <w:rFonts w:ascii="Times New Roman" w:hAnsi="Times New Roman" w:cs="Times New Roman"/>
        </w:rPr>
      </w:pPr>
    </w:p>
    <w:p w14:paraId="79FFA366" w14:textId="0B452609" w:rsidR="00FB1935" w:rsidRDefault="00FB1935" w:rsidP="00041AC3">
      <w:pPr>
        <w:pStyle w:val="Prrafodelista"/>
        <w:numPr>
          <w:ilvl w:val="0"/>
          <w:numId w:val="9"/>
        </w:numPr>
        <w:spacing w:line="360" w:lineRule="auto"/>
        <w:jc w:val="both"/>
        <w:rPr>
          <w:rFonts w:ascii="Times New Roman" w:hAnsi="Times New Roman" w:cs="Times New Roman"/>
        </w:rPr>
      </w:pPr>
      <w:r w:rsidRPr="00F1384B">
        <w:rPr>
          <w:rFonts w:ascii="Times New Roman" w:hAnsi="Times New Roman" w:cs="Times New Roman"/>
          <w:b/>
          <w:bCs/>
        </w:rPr>
        <w:t>CBC-MAC</w:t>
      </w:r>
      <w:r>
        <w:rPr>
          <w:rFonts w:ascii="Times New Roman" w:hAnsi="Times New Roman" w:cs="Times New Roman"/>
        </w:rPr>
        <w:t xml:space="preserve">: </w:t>
      </w:r>
      <w:r w:rsidR="00F1384B">
        <w:rPr>
          <w:rFonts w:ascii="Times New Roman" w:hAnsi="Times New Roman" w:cs="Times New Roman"/>
        </w:rPr>
        <w:t>Estas funciones cifran el mensaje mediante algún algoritmo de cifrado en bloque en modo CBC (</w:t>
      </w:r>
      <w:proofErr w:type="spellStart"/>
      <w:r w:rsidR="00F1384B">
        <w:rPr>
          <w:rFonts w:ascii="Times New Roman" w:hAnsi="Times New Roman" w:cs="Times New Roman"/>
        </w:rPr>
        <w:t>Cipher</w:t>
      </w:r>
      <w:proofErr w:type="spellEnd"/>
      <w:r w:rsidR="00F1384B">
        <w:rPr>
          <w:rFonts w:ascii="Times New Roman" w:hAnsi="Times New Roman" w:cs="Times New Roman"/>
        </w:rPr>
        <w:t xml:space="preserve"> block </w:t>
      </w:r>
      <w:proofErr w:type="spellStart"/>
      <w:r w:rsidR="00F1384B">
        <w:rPr>
          <w:rFonts w:ascii="Times New Roman" w:hAnsi="Times New Roman" w:cs="Times New Roman"/>
        </w:rPr>
        <w:t>chaining</w:t>
      </w:r>
      <w:proofErr w:type="spellEnd"/>
      <w:r w:rsidR="00F1384B">
        <w:rPr>
          <w:rFonts w:ascii="Times New Roman" w:hAnsi="Times New Roman" w:cs="Times New Roman"/>
        </w:rPr>
        <w:t>). De este modo se crea una cadena de bloques en los que el cifrado de cada uno depende del resultado de cifrar el bloque anterior, haciendo que cualquier cambio en un bit cambie completamente el resultado del cifrado, impidiendo que el atacante pueda modificar el mensaje sin ser detectado.</w:t>
      </w:r>
    </w:p>
    <w:p w14:paraId="76D0CD41" w14:textId="77777777" w:rsidR="00F1384B" w:rsidRDefault="00F1384B" w:rsidP="00041AC3">
      <w:pPr>
        <w:pStyle w:val="Prrafodelista"/>
        <w:spacing w:line="360" w:lineRule="auto"/>
        <w:ind w:left="1068"/>
        <w:jc w:val="both"/>
        <w:rPr>
          <w:rFonts w:ascii="Times New Roman" w:hAnsi="Times New Roman" w:cs="Times New Roman"/>
        </w:rPr>
      </w:pPr>
    </w:p>
    <w:p w14:paraId="6FC23535" w14:textId="6F549A23" w:rsidR="00F1384B" w:rsidRDefault="00F1384B" w:rsidP="00041AC3">
      <w:pPr>
        <w:pStyle w:val="Prrafodelista"/>
        <w:numPr>
          <w:ilvl w:val="0"/>
          <w:numId w:val="9"/>
        </w:numPr>
        <w:spacing w:line="360" w:lineRule="auto"/>
        <w:jc w:val="both"/>
        <w:rPr>
          <w:rFonts w:ascii="Times New Roman" w:hAnsi="Times New Roman" w:cs="Times New Roman"/>
        </w:rPr>
      </w:pPr>
      <w:r w:rsidRPr="00F1384B">
        <w:rPr>
          <w:rFonts w:ascii="Times New Roman" w:hAnsi="Times New Roman" w:cs="Times New Roman"/>
          <w:b/>
          <w:bCs/>
        </w:rPr>
        <w:t>HMAC</w:t>
      </w:r>
      <w:r>
        <w:rPr>
          <w:rFonts w:ascii="Times New Roman" w:hAnsi="Times New Roman" w:cs="Times New Roman"/>
        </w:rPr>
        <w:t>: Siglas de “Código de autenticación de mensaje basado en hash” son aquellas funciones MAC en las que se utiliza una función hash y una clave secreta para</w:t>
      </w:r>
      <w:r w:rsidR="0045660C">
        <w:rPr>
          <w:rFonts w:ascii="Times New Roman" w:hAnsi="Times New Roman" w:cs="Times New Roman"/>
        </w:rPr>
        <w:t xml:space="preserve"> obtener como resultado un hash que permita demostrar el origen y contenido del mensaje. Se pueden construir en base a cualquier función hash, haciendo que su seguridad dependa de la función escogida, el tamaño de salida escogido para este hash y la clave privada utilizada.</w:t>
      </w:r>
    </w:p>
    <w:p w14:paraId="6B3A7815" w14:textId="77777777" w:rsidR="0045660C" w:rsidRPr="0045660C" w:rsidRDefault="0045660C" w:rsidP="00041AC3">
      <w:pPr>
        <w:pStyle w:val="Prrafodelista"/>
        <w:spacing w:line="360" w:lineRule="auto"/>
        <w:jc w:val="both"/>
        <w:rPr>
          <w:rFonts w:ascii="Times New Roman" w:hAnsi="Times New Roman" w:cs="Times New Roman"/>
        </w:rPr>
      </w:pPr>
    </w:p>
    <w:p w14:paraId="1BAA3185" w14:textId="44F68C9D" w:rsidR="0045660C" w:rsidRDefault="0045660C" w:rsidP="00041AC3">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b/>
          <w:bCs/>
        </w:rPr>
        <w:t>UMAC</w:t>
      </w:r>
      <w:r>
        <w:rPr>
          <w:rFonts w:ascii="Times New Roman" w:hAnsi="Times New Roman" w:cs="Times New Roman"/>
        </w:rPr>
        <w:t xml:space="preserve">: Por último, tenemos los cifrados MAC basados en un hash universal. Estas funciones utilizan una función hash escogida de entre varias mediante un proceso de selección desconocido para el atacante. Acto seguido, el código vuelve a </w:t>
      </w:r>
      <w:del w:id="298" w:author="CARMEN TORRANO GIMENEZ" w:date="2022-08-07T09:22:00Z">
        <w:r w:rsidDel="00B72DC2">
          <w:rPr>
            <w:rFonts w:ascii="Times New Roman" w:hAnsi="Times New Roman" w:cs="Times New Roman"/>
          </w:rPr>
          <w:delText>encriptarse</w:delText>
        </w:r>
      </w:del>
      <w:ins w:id="299" w:author="CARMEN TORRANO GIMENEZ" w:date="2022-08-07T09:22:00Z">
        <w:r w:rsidR="00B72DC2">
          <w:rPr>
            <w:rFonts w:ascii="Times New Roman" w:hAnsi="Times New Roman" w:cs="Times New Roman"/>
          </w:rPr>
          <w:t>cifrarse</w:t>
        </w:r>
      </w:ins>
      <w:r>
        <w:rPr>
          <w:rFonts w:ascii="Times New Roman" w:hAnsi="Times New Roman" w:cs="Times New Roman"/>
        </w:rPr>
        <w:t xml:space="preserve"> para tratar de dificultar la identificación del cifrado utilizado. De esta forma, solo el receptor es capaz de averiguar qu</w:t>
      </w:r>
      <w:del w:id="300" w:author="CARMEN TORRANO GIMENEZ" w:date="2022-08-07T09:23:00Z">
        <w:r w:rsidDel="009D4987">
          <w:rPr>
            <w:rFonts w:ascii="Times New Roman" w:hAnsi="Times New Roman" w:cs="Times New Roman"/>
          </w:rPr>
          <w:delText>e</w:delText>
        </w:r>
      </w:del>
      <w:ins w:id="301" w:author="CARMEN TORRANO GIMENEZ" w:date="2022-08-07T09:23:00Z">
        <w:r w:rsidR="009D4987">
          <w:rPr>
            <w:rFonts w:ascii="Times New Roman" w:hAnsi="Times New Roman" w:cs="Times New Roman"/>
          </w:rPr>
          <w:t>é</w:t>
        </w:r>
      </w:ins>
      <w:r>
        <w:rPr>
          <w:rFonts w:ascii="Times New Roman" w:hAnsi="Times New Roman" w:cs="Times New Roman"/>
        </w:rPr>
        <w:t xml:space="preserve"> función se ha utilizado para realizar el hash y usarlo para comprobar la integridad y el origen del mensaje.</w:t>
      </w:r>
    </w:p>
    <w:p w14:paraId="18AB7078" w14:textId="77777777" w:rsidR="0045660C" w:rsidRPr="0045660C" w:rsidRDefault="0045660C" w:rsidP="0045660C">
      <w:pPr>
        <w:pStyle w:val="Prrafodelista"/>
        <w:rPr>
          <w:rFonts w:ascii="Times New Roman" w:hAnsi="Times New Roman" w:cs="Times New Roman"/>
        </w:rPr>
      </w:pPr>
    </w:p>
    <w:p w14:paraId="4E010862" w14:textId="60AD0CEE" w:rsidR="0045660C" w:rsidRDefault="0045660C" w:rsidP="00041AC3">
      <w:pPr>
        <w:spacing w:line="360" w:lineRule="auto"/>
        <w:ind w:firstLine="708"/>
        <w:jc w:val="both"/>
        <w:rPr>
          <w:rFonts w:ascii="Times New Roman" w:hAnsi="Times New Roman" w:cs="Times New Roman"/>
        </w:rPr>
      </w:pPr>
      <w:r>
        <w:rPr>
          <w:rFonts w:ascii="Times New Roman" w:hAnsi="Times New Roman" w:cs="Times New Roman"/>
        </w:rPr>
        <w:t xml:space="preserve">Dentro de este tipo de cifrado, vamos a tratar algunos que en los últimos años han sido bastante relacionados con el mundo de la seguridad aplicada al Internet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Things</w:t>
      </w:r>
      <w:proofErr w:type="spellEnd"/>
      <w:r>
        <w:rPr>
          <w:rFonts w:ascii="Times New Roman" w:hAnsi="Times New Roman" w:cs="Times New Roman"/>
        </w:rPr>
        <w:t>.</w:t>
      </w:r>
    </w:p>
    <w:p w14:paraId="69D5FA39" w14:textId="50ED4EE6" w:rsidR="00A04A2D" w:rsidRDefault="00A04A2D" w:rsidP="0045660C">
      <w:pPr>
        <w:rPr>
          <w:rFonts w:ascii="Times New Roman" w:hAnsi="Times New Roman" w:cs="Times New Roman"/>
        </w:rPr>
      </w:pPr>
    </w:p>
    <w:p w14:paraId="3AF8A080" w14:textId="4257E3B6" w:rsidR="00A04A2D" w:rsidRPr="006F702F" w:rsidRDefault="002E00CE" w:rsidP="006F702F">
      <w:pPr>
        <w:pStyle w:val="Ttulo3"/>
        <w:rPr>
          <w:rFonts w:ascii="Times New Roman" w:hAnsi="Times New Roman" w:cs="Times New Roman"/>
        </w:rPr>
      </w:pPr>
      <w:bookmarkStart w:id="302" w:name="_Toc110772400"/>
      <w:r>
        <w:rPr>
          <w:rFonts w:ascii="Times New Roman" w:hAnsi="Times New Roman" w:cs="Times New Roman"/>
        </w:rPr>
        <w:t>4</w:t>
      </w:r>
      <w:r w:rsidR="00A84B7C" w:rsidRPr="006F702F">
        <w:rPr>
          <w:rFonts w:ascii="Times New Roman" w:hAnsi="Times New Roman" w:cs="Times New Roman"/>
        </w:rPr>
        <w:t xml:space="preserve">.4.1 </w:t>
      </w:r>
      <w:proofErr w:type="spellStart"/>
      <w:r w:rsidR="00A04A2D" w:rsidRPr="006F702F">
        <w:rPr>
          <w:rFonts w:ascii="Times New Roman" w:hAnsi="Times New Roman" w:cs="Times New Roman"/>
        </w:rPr>
        <w:t>Chaskey</w:t>
      </w:r>
      <w:bookmarkEnd w:id="302"/>
      <w:proofErr w:type="spellEnd"/>
    </w:p>
    <w:p w14:paraId="2C2A6A5E" w14:textId="723F66BF" w:rsidR="00A86182" w:rsidRDefault="00A86182" w:rsidP="00A86182"/>
    <w:p w14:paraId="05559BFC" w14:textId="13ED0A52" w:rsidR="00A86182" w:rsidRDefault="00A86182" w:rsidP="00041AC3">
      <w:pPr>
        <w:spacing w:line="360" w:lineRule="auto"/>
        <w:jc w:val="both"/>
        <w:rPr>
          <w:rFonts w:ascii="Times New Roman" w:hAnsi="Times New Roman" w:cs="Times New Roman"/>
          <w:color w:val="333333"/>
          <w:shd w:val="clear" w:color="auto" w:fill="FFFFFF"/>
        </w:rPr>
      </w:pPr>
      <w:r>
        <w:tab/>
      </w:r>
      <w:proofErr w:type="spellStart"/>
      <w:r>
        <w:rPr>
          <w:rFonts w:ascii="Times New Roman" w:hAnsi="Times New Roman" w:cs="Times New Roman"/>
        </w:rPr>
        <w:t>Chaskey</w:t>
      </w:r>
      <w:proofErr w:type="spellEnd"/>
      <w:r>
        <w:rPr>
          <w:rFonts w:ascii="Times New Roman" w:hAnsi="Times New Roman" w:cs="Times New Roman"/>
        </w:rPr>
        <w:t xml:space="preserve"> es una función MAC basada en permutaciones diseñada por </w:t>
      </w:r>
      <w:r w:rsidRPr="00A86182">
        <w:rPr>
          <w:rFonts w:ascii="Times New Roman" w:hAnsi="Times New Roman" w:cs="Times New Roman"/>
          <w:color w:val="333333"/>
          <w:shd w:val="clear" w:color="auto" w:fill="FFFFFF"/>
        </w:rPr>
        <w:t xml:space="preserve">Nicky </w:t>
      </w:r>
      <w:proofErr w:type="spellStart"/>
      <w:r w:rsidRPr="00A86182">
        <w:rPr>
          <w:rFonts w:ascii="Times New Roman" w:hAnsi="Times New Roman" w:cs="Times New Roman"/>
          <w:color w:val="333333"/>
          <w:shd w:val="clear" w:color="auto" w:fill="FFFFFF"/>
        </w:rPr>
        <w:t>Mouha</w:t>
      </w:r>
      <w:proofErr w:type="spellEnd"/>
      <w:r w:rsidRPr="00A86182">
        <w:rPr>
          <w:rFonts w:ascii="Times New Roman" w:hAnsi="Times New Roman" w:cs="Times New Roman"/>
          <w:color w:val="333333"/>
          <w:shd w:val="clear" w:color="auto" w:fill="FFFFFF"/>
        </w:rPr>
        <w:t xml:space="preserve">, Bart </w:t>
      </w:r>
      <w:proofErr w:type="spellStart"/>
      <w:r w:rsidRPr="00A86182">
        <w:rPr>
          <w:rFonts w:ascii="Times New Roman" w:hAnsi="Times New Roman" w:cs="Times New Roman"/>
          <w:color w:val="333333"/>
          <w:shd w:val="clear" w:color="auto" w:fill="FFFFFF"/>
        </w:rPr>
        <w:t>Mennink</w:t>
      </w:r>
      <w:proofErr w:type="spellEnd"/>
      <w:r w:rsidRPr="00A86182">
        <w:rPr>
          <w:rFonts w:ascii="Times New Roman" w:hAnsi="Times New Roman" w:cs="Times New Roman"/>
          <w:color w:val="333333"/>
          <w:shd w:val="clear" w:color="auto" w:fill="FFFFFF"/>
        </w:rPr>
        <w:t xml:space="preserve">, Anthony Van </w:t>
      </w:r>
      <w:proofErr w:type="spellStart"/>
      <w:r w:rsidRPr="00A86182">
        <w:rPr>
          <w:rFonts w:ascii="Times New Roman" w:hAnsi="Times New Roman" w:cs="Times New Roman"/>
          <w:color w:val="333333"/>
          <w:shd w:val="clear" w:color="auto" w:fill="FFFFFF"/>
        </w:rPr>
        <w:t>Herrewege</w:t>
      </w:r>
      <w:proofErr w:type="spellEnd"/>
      <w:r w:rsidRPr="00A86182">
        <w:rPr>
          <w:rFonts w:ascii="Times New Roman" w:hAnsi="Times New Roman" w:cs="Times New Roman"/>
          <w:color w:val="333333"/>
          <w:shd w:val="clear" w:color="auto" w:fill="FFFFFF"/>
        </w:rPr>
        <w:t xml:space="preserve">, </w:t>
      </w:r>
      <w:proofErr w:type="spellStart"/>
      <w:r w:rsidRPr="00A86182">
        <w:rPr>
          <w:rFonts w:ascii="Times New Roman" w:hAnsi="Times New Roman" w:cs="Times New Roman"/>
          <w:color w:val="333333"/>
          <w:shd w:val="clear" w:color="auto" w:fill="FFFFFF"/>
        </w:rPr>
        <w:t>Dai</w:t>
      </w:r>
      <w:proofErr w:type="spellEnd"/>
      <w:r w:rsidRPr="00A86182">
        <w:rPr>
          <w:rFonts w:ascii="Times New Roman" w:hAnsi="Times New Roman" w:cs="Times New Roman"/>
          <w:color w:val="333333"/>
          <w:shd w:val="clear" w:color="auto" w:fill="FFFFFF"/>
        </w:rPr>
        <w:t xml:space="preserve"> Watanabe, Bart </w:t>
      </w:r>
      <w:proofErr w:type="spellStart"/>
      <w:r w:rsidRPr="00A86182">
        <w:rPr>
          <w:rFonts w:ascii="Times New Roman" w:hAnsi="Times New Roman" w:cs="Times New Roman"/>
          <w:color w:val="333333"/>
          <w:shd w:val="clear" w:color="auto" w:fill="FFFFFF"/>
        </w:rPr>
        <w:t>Preneel</w:t>
      </w:r>
      <w:proofErr w:type="spellEnd"/>
      <w:r w:rsidRPr="00A86182">
        <w:rPr>
          <w:rFonts w:ascii="Times New Roman" w:hAnsi="Times New Roman" w:cs="Times New Roman"/>
          <w:color w:val="333333"/>
          <w:shd w:val="clear" w:color="auto" w:fill="FFFFFF"/>
        </w:rPr>
        <w:t xml:space="preserve"> e Ingrid </w:t>
      </w:r>
      <w:proofErr w:type="spellStart"/>
      <w:r w:rsidRPr="00A86182">
        <w:rPr>
          <w:rFonts w:ascii="Times New Roman" w:hAnsi="Times New Roman" w:cs="Times New Roman"/>
          <w:color w:val="333333"/>
          <w:shd w:val="clear" w:color="auto" w:fill="FFFFFF"/>
        </w:rPr>
        <w:t>Verbauwhede</w:t>
      </w:r>
      <w:proofErr w:type="spellEnd"/>
      <w:r>
        <w:rPr>
          <w:rFonts w:ascii="Times New Roman" w:hAnsi="Times New Roman" w:cs="Times New Roman"/>
          <w:color w:val="333333"/>
          <w:shd w:val="clear" w:color="auto" w:fill="FFFFFF"/>
        </w:rPr>
        <w:t>.</w:t>
      </w:r>
    </w:p>
    <w:p w14:paraId="07B1A843" w14:textId="2E2F38B6" w:rsidR="00A86182" w:rsidRDefault="00A86182" w:rsidP="00041AC3">
      <w:pPr>
        <w:spacing w:line="360" w:lineRule="auto"/>
        <w:jc w:val="both"/>
        <w:rPr>
          <w:rFonts w:ascii="Times New Roman" w:hAnsi="Times New Roman" w:cs="Times New Roman"/>
        </w:rPr>
      </w:pPr>
      <w:r>
        <w:rPr>
          <w:rFonts w:ascii="Times New Roman" w:hAnsi="Times New Roman" w:cs="Times New Roman"/>
          <w:color w:val="333333"/>
          <w:shd w:val="clear" w:color="auto" w:fill="FFFFFF"/>
        </w:rPr>
        <w:lastRenderedPageBreak/>
        <w:tab/>
        <w:t>Esta función se compone de una clave de 128 bi</w:t>
      </w:r>
      <w:r w:rsidRPr="00A86182">
        <w:rPr>
          <w:rFonts w:ascii="Times New Roman" w:hAnsi="Times New Roman" w:cs="Times New Roman"/>
          <w:color w:val="333333"/>
          <w:shd w:val="clear" w:color="auto" w:fill="FFFFFF"/>
        </w:rPr>
        <w:t xml:space="preserve">ts K y, usando una permutación de 128 bits </w:t>
      </w:r>
      <w:r w:rsidRPr="00A86182">
        <w:rPr>
          <w:rFonts w:ascii="Times New Roman" w:hAnsi="Times New Roman" w:cs="Times New Roman"/>
        </w:rPr>
        <w:t>π, convierte un mensaje m en bloques de 128 bits.</w:t>
      </w:r>
    </w:p>
    <w:p w14:paraId="649F6167" w14:textId="1CC2F9AF" w:rsidR="00A86182" w:rsidRDefault="00A86182" w:rsidP="00041AC3">
      <w:pPr>
        <w:spacing w:line="360" w:lineRule="auto"/>
        <w:jc w:val="both"/>
        <w:rPr>
          <w:rFonts w:ascii="Times New Roman" w:hAnsi="Times New Roman" w:cs="Times New Roman"/>
        </w:rPr>
      </w:pPr>
      <w:r>
        <w:rPr>
          <w:rFonts w:ascii="Times New Roman" w:hAnsi="Times New Roman" w:cs="Times New Roman"/>
        </w:rPr>
        <w:tab/>
        <w:t>Estas permutaciones están basadas en ARX (</w:t>
      </w:r>
      <w:proofErr w:type="spellStart"/>
      <w:r>
        <w:rPr>
          <w:rFonts w:ascii="Times New Roman" w:hAnsi="Times New Roman" w:cs="Times New Roman"/>
        </w:rPr>
        <w:t>Addition</w:t>
      </w:r>
      <w:proofErr w:type="spellEnd"/>
      <w:r>
        <w:rPr>
          <w:rFonts w:ascii="Times New Roman" w:hAnsi="Times New Roman" w:cs="Times New Roman"/>
        </w:rPr>
        <w:t>-</w:t>
      </w:r>
      <w:proofErr w:type="spellStart"/>
      <w:r>
        <w:rPr>
          <w:rFonts w:ascii="Times New Roman" w:hAnsi="Times New Roman" w:cs="Times New Roman"/>
        </w:rPr>
        <w:t>Rotation</w:t>
      </w:r>
      <w:proofErr w:type="spellEnd"/>
      <w:r>
        <w:rPr>
          <w:rFonts w:ascii="Times New Roman" w:hAnsi="Times New Roman" w:cs="Times New Roman"/>
        </w:rPr>
        <w:t>-XOR).</w:t>
      </w:r>
    </w:p>
    <w:p w14:paraId="7EF16D10" w14:textId="0B39611A" w:rsidR="00A86182" w:rsidRDefault="00A86182" w:rsidP="00041AC3">
      <w:pPr>
        <w:spacing w:line="360" w:lineRule="auto"/>
        <w:jc w:val="both"/>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Chaskey</w:t>
      </w:r>
      <w:proofErr w:type="spellEnd"/>
      <w:r>
        <w:rPr>
          <w:rFonts w:ascii="Times New Roman" w:hAnsi="Times New Roman" w:cs="Times New Roman"/>
        </w:rPr>
        <w:t xml:space="preserve"> está diseñado para microcontroladores de 32 bits, es implementable entre distintas plataformas y es resistente a ataques de temporización.</w:t>
      </w:r>
    </w:p>
    <w:p w14:paraId="334EE462" w14:textId="42EA5B5A" w:rsidR="006A0DDD" w:rsidRDefault="006A0DDD" w:rsidP="00041AC3">
      <w:pPr>
        <w:spacing w:line="360" w:lineRule="auto"/>
        <w:jc w:val="both"/>
        <w:rPr>
          <w:rFonts w:ascii="Times New Roman" w:hAnsi="Times New Roman" w:cs="Times New Roman"/>
        </w:rPr>
      </w:pPr>
      <w:r>
        <w:rPr>
          <w:rFonts w:ascii="Times New Roman" w:hAnsi="Times New Roman" w:cs="Times New Roman"/>
        </w:rPr>
        <w:tab/>
        <w:t xml:space="preserve">Además de todo esto, </w:t>
      </w:r>
      <w:proofErr w:type="spellStart"/>
      <w:r>
        <w:rPr>
          <w:rFonts w:ascii="Times New Roman" w:hAnsi="Times New Roman" w:cs="Times New Roman"/>
        </w:rPr>
        <w:t>Chaskey</w:t>
      </w:r>
      <w:proofErr w:type="spellEnd"/>
      <w:r>
        <w:rPr>
          <w:rFonts w:ascii="Times New Roman" w:hAnsi="Times New Roman" w:cs="Times New Roman"/>
        </w:rPr>
        <w:t xml:space="preserve"> no está patentado, lo que permite su uso de forma gratuita</w:t>
      </w:r>
      <w:del w:id="303" w:author="CARMEN TORRANO GIMENEZ" w:date="2022-08-07T09:23:00Z">
        <w:r w:rsidDel="00CC5332">
          <w:rPr>
            <w:rFonts w:ascii="Times New Roman" w:hAnsi="Times New Roman" w:cs="Times New Roman"/>
          </w:rPr>
          <w:delText>.</w:delText>
        </w:r>
        <w:r w:rsidR="00DF1122" w:rsidDel="00CC5332">
          <w:rPr>
            <w:rFonts w:ascii="Times New Roman" w:hAnsi="Times New Roman" w:cs="Times New Roman"/>
          </w:rPr>
          <w:delText xml:space="preserve"> </w:delText>
        </w:r>
      </w:del>
      <w:r w:rsidR="00DF1122">
        <w:rPr>
          <w:rFonts w:ascii="Times New Roman" w:hAnsi="Times New Roman" w:cs="Times New Roman"/>
        </w:rPr>
        <w:t>[1</w:t>
      </w:r>
      <w:r w:rsidR="00D3725C">
        <w:rPr>
          <w:rFonts w:ascii="Times New Roman" w:hAnsi="Times New Roman" w:cs="Times New Roman"/>
        </w:rPr>
        <w:t>6</w:t>
      </w:r>
      <w:r w:rsidR="00DF1122">
        <w:rPr>
          <w:rFonts w:ascii="Times New Roman" w:hAnsi="Times New Roman" w:cs="Times New Roman"/>
        </w:rPr>
        <w:t>]</w:t>
      </w:r>
      <w:ins w:id="304" w:author="CARMEN TORRANO GIMENEZ" w:date="2022-08-07T09:23:00Z">
        <w:r w:rsidR="00CC5332">
          <w:rPr>
            <w:rFonts w:ascii="Times New Roman" w:hAnsi="Times New Roman" w:cs="Times New Roman"/>
          </w:rPr>
          <w:t>.</w:t>
        </w:r>
      </w:ins>
    </w:p>
    <w:p w14:paraId="32584956" w14:textId="000245AF" w:rsidR="006A0DDD" w:rsidRDefault="006A0DDD" w:rsidP="00A86182">
      <w:pPr>
        <w:rPr>
          <w:rFonts w:ascii="Times New Roman" w:hAnsi="Times New Roman" w:cs="Times New Roman"/>
        </w:rPr>
      </w:pPr>
    </w:p>
    <w:p w14:paraId="7237EB17" w14:textId="42397AB9" w:rsidR="006A0DDD" w:rsidRPr="006F702F" w:rsidRDefault="002E00CE" w:rsidP="006F702F">
      <w:pPr>
        <w:pStyle w:val="Ttulo3"/>
        <w:rPr>
          <w:rFonts w:ascii="Times New Roman" w:hAnsi="Times New Roman" w:cs="Times New Roman"/>
        </w:rPr>
      </w:pPr>
      <w:bookmarkStart w:id="305" w:name="_Toc110772401"/>
      <w:r>
        <w:rPr>
          <w:rFonts w:ascii="Times New Roman" w:hAnsi="Times New Roman" w:cs="Times New Roman"/>
        </w:rPr>
        <w:t>4</w:t>
      </w:r>
      <w:r w:rsidR="00A84B7C" w:rsidRPr="006F702F">
        <w:rPr>
          <w:rFonts w:ascii="Times New Roman" w:hAnsi="Times New Roman" w:cs="Times New Roman"/>
        </w:rPr>
        <w:t xml:space="preserve">.4.2 </w:t>
      </w:r>
      <w:proofErr w:type="spellStart"/>
      <w:r w:rsidR="001D6644" w:rsidRPr="006F702F">
        <w:rPr>
          <w:rFonts w:ascii="Times New Roman" w:hAnsi="Times New Roman" w:cs="Times New Roman"/>
        </w:rPr>
        <w:t>LightMAC</w:t>
      </w:r>
      <w:bookmarkEnd w:id="305"/>
      <w:proofErr w:type="spellEnd"/>
    </w:p>
    <w:p w14:paraId="70FEDD8D" w14:textId="7C8666C0" w:rsidR="001D6644" w:rsidRDefault="001D6644" w:rsidP="001D6644"/>
    <w:p w14:paraId="4B20CFC2" w14:textId="73C9601B" w:rsidR="001D6644" w:rsidRDefault="001D6644" w:rsidP="00041AC3">
      <w:pPr>
        <w:spacing w:line="360" w:lineRule="auto"/>
        <w:jc w:val="both"/>
        <w:rPr>
          <w:rFonts w:ascii="Times New Roman" w:hAnsi="Times New Roman" w:cs="Times New Roman"/>
        </w:rPr>
      </w:pPr>
      <w:r>
        <w:tab/>
      </w:r>
      <w:proofErr w:type="spellStart"/>
      <w:r>
        <w:rPr>
          <w:rFonts w:ascii="Times New Roman" w:hAnsi="Times New Roman" w:cs="Times New Roman"/>
        </w:rPr>
        <w:t>LightMAC</w:t>
      </w:r>
      <w:proofErr w:type="spellEnd"/>
      <w:r>
        <w:rPr>
          <w:rFonts w:ascii="Times New Roman" w:hAnsi="Times New Roman" w:cs="Times New Roman"/>
        </w:rPr>
        <w:t xml:space="preserve"> es una función MAC diseñada por </w:t>
      </w:r>
      <w:proofErr w:type="spellStart"/>
      <w:r w:rsidRPr="001D6644">
        <w:rPr>
          <w:rFonts w:ascii="Times New Roman" w:hAnsi="Times New Roman" w:cs="Times New Roman"/>
        </w:rPr>
        <w:t>Atul</w:t>
      </w:r>
      <w:proofErr w:type="spellEnd"/>
      <w:r w:rsidRPr="001D6644">
        <w:rPr>
          <w:rFonts w:ascii="Times New Roman" w:hAnsi="Times New Roman" w:cs="Times New Roman"/>
        </w:rPr>
        <w:t xml:space="preserve"> </w:t>
      </w:r>
      <w:proofErr w:type="spellStart"/>
      <w:r w:rsidRPr="001D6644">
        <w:rPr>
          <w:rFonts w:ascii="Times New Roman" w:hAnsi="Times New Roman" w:cs="Times New Roman"/>
        </w:rPr>
        <w:t>Luykx</w:t>
      </w:r>
      <w:proofErr w:type="spellEnd"/>
      <w:r w:rsidRPr="001D6644">
        <w:rPr>
          <w:rFonts w:ascii="Times New Roman" w:hAnsi="Times New Roman" w:cs="Times New Roman"/>
        </w:rPr>
        <w:t xml:space="preserve">, Bart </w:t>
      </w:r>
      <w:proofErr w:type="spellStart"/>
      <w:r w:rsidRPr="001D6644">
        <w:rPr>
          <w:rFonts w:ascii="Times New Roman" w:hAnsi="Times New Roman" w:cs="Times New Roman"/>
        </w:rPr>
        <w:t>Preneel</w:t>
      </w:r>
      <w:proofErr w:type="spellEnd"/>
      <w:r w:rsidRPr="001D6644">
        <w:rPr>
          <w:rFonts w:ascii="Times New Roman" w:hAnsi="Times New Roman" w:cs="Times New Roman"/>
        </w:rPr>
        <w:t xml:space="preserve">, </w:t>
      </w:r>
      <w:proofErr w:type="spellStart"/>
      <w:r w:rsidRPr="001D6644">
        <w:rPr>
          <w:rFonts w:ascii="Times New Roman" w:hAnsi="Times New Roman" w:cs="Times New Roman"/>
        </w:rPr>
        <w:t>Elmar</w:t>
      </w:r>
      <w:proofErr w:type="spellEnd"/>
      <w:r w:rsidRPr="001D6644">
        <w:rPr>
          <w:rFonts w:ascii="Times New Roman" w:hAnsi="Times New Roman" w:cs="Times New Roman"/>
        </w:rPr>
        <w:t xml:space="preserve"> </w:t>
      </w:r>
      <w:proofErr w:type="spellStart"/>
      <w:r w:rsidRPr="001D6644">
        <w:rPr>
          <w:rFonts w:ascii="Times New Roman" w:hAnsi="Times New Roman" w:cs="Times New Roman"/>
        </w:rPr>
        <w:t>Tischhauser</w:t>
      </w:r>
      <w:proofErr w:type="spellEnd"/>
      <w:r>
        <w:rPr>
          <w:rFonts w:ascii="Times New Roman" w:hAnsi="Times New Roman" w:cs="Times New Roman"/>
        </w:rPr>
        <w:t xml:space="preserve"> y</w:t>
      </w:r>
      <w:r w:rsidRPr="001D6644">
        <w:rPr>
          <w:rFonts w:ascii="Times New Roman" w:hAnsi="Times New Roman" w:cs="Times New Roman"/>
        </w:rPr>
        <w:t xml:space="preserve"> Kan </w:t>
      </w:r>
      <w:proofErr w:type="spellStart"/>
      <w:r w:rsidRPr="001D6644">
        <w:rPr>
          <w:rFonts w:ascii="Times New Roman" w:hAnsi="Times New Roman" w:cs="Times New Roman"/>
        </w:rPr>
        <w:t>Yasuda</w:t>
      </w:r>
      <w:proofErr w:type="spellEnd"/>
      <w:r>
        <w:rPr>
          <w:rFonts w:ascii="Times New Roman" w:hAnsi="Times New Roman" w:cs="Times New Roman"/>
        </w:rPr>
        <w:t>, publicada en 2016.</w:t>
      </w:r>
    </w:p>
    <w:p w14:paraId="0F78D490" w14:textId="7C5BDD20" w:rsidR="001D6644" w:rsidRDefault="001D6644" w:rsidP="00041AC3">
      <w:pPr>
        <w:spacing w:line="360" w:lineRule="auto"/>
        <w:jc w:val="both"/>
        <w:rPr>
          <w:rFonts w:ascii="Times New Roman" w:hAnsi="Times New Roman" w:cs="Times New Roman"/>
        </w:rPr>
      </w:pPr>
      <w:r>
        <w:rPr>
          <w:rFonts w:ascii="Times New Roman" w:hAnsi="Times New Roman" w:cs="Times New Roman"/>
        </w:rPr>
        <w:tab/>
        <w:t>Dentro de las funciones MAC la podríamos englobar dentro de las CBCMAC, ya que se basa en bloques de cifrado.</w:t>
      </w:r>
    </w:p>
    <w:p w14:paraId="6B3F149A" w14:textId="681A7393" w:rsidR="00A647DC" w:rsidRDefault="00A647DC" w:rsidP="00041AC3">
      <w:pPr>
        <w:spacing w:line="360" w:lineRule="auto"/>
        <w:jc w:val="both"/>
        <w:rPr>
          <w:rFonts w:ascii="Times New Roman" w:hAnsi="Times New Roman" w:cs="Times New Roman"/>
        </w:rPr>
      </w:pPr>
      <w:r>
        <w:rPr>
          <w:rFonts w:ascii="Times New Roman" w:hAnsi="Times New Roman" w:cs="Times New Roman"/>
        </w:rPr>
        <w:tab/>
        <w:t xml:space="preserve">Esta función permite usar PRESENT o SPECK como cifradores, por lo que su uso en dispositivos </w:t>
      </w:r>
      <w:proofErr w:type="spellStart"/>
      <w:r>
        <w:rPr>
          <w:rFonts w:ascii="Times New Roman" w:hAnsi="Times New Roman" w:cs="Times New Roman"/>
        </w:rPr>
        <w:t>IoT</w:t>
      </w:r>
      <w:proofErr w:type="spellEnd"/>
      <w:r>
        <w:rPr>
          <w:rFonts w:ascii="Times New Roman" w:hAnsi="Times New Roman" w:cs="Times New Roman"/>
        </w:rPr>
        <w:t xml:space="preserve"> está demostrado como viable y eficiente.</w:t>
      </w:r>
      <w:r w:rsidR="00DF1122">
        <w:rPr>
          <w:rFonts w:ascii="Times New Roman" w:hAnsi="Times New Roman" w:cs="Times New Roman"/>
        </w:rPr>
        <w:t xml:space="preserve"> [1</w:t>
      </w:r>
      <w:r w:rsidR="00772629">
        <w:rPr>
          <w:rFonts w:ascii="Times New Roman" w:hAnsi="Times New Roman" w:cs="Times New Roman"/>
        </w:rPr>
        <w:t>7</w:t>
      </w:r>
      <w:r w:rsidR="00DF1122">
        <w:rPr>
          <w:rFonts w:ascii="Times New Roman" w:hAnsi="Times New Roman" w:cs="Times New Roman"/>
        </w:rPr>
        <w:t>]</w:t>
      </w:r>
    </w:p>
    <w:p w14:paraId="25322136" w14:textId="0F30DE93" w:rsidR="00A647DC" w:rsidRDefault="00A647DC" w:rsidP="001D6644">
      <w:pPr>
        <w:rPr>
          <w:rFonts w:ascii="Times New Roman" w:hAnsi="Times New Roman" w:cs="Times New Roman"/>
        </w:rPr>
      </w:pPr>
    </w:p>
    <w:p w14:paraId="0D6FF5F4" w14:textId="77777777" w:rsidR="00A647DC" w:rsidRDefault="00A647DC" w:rsidP="00A647DC">
      <w:pPr>
        <w:keepNext/>
      </w:pPr>
      <w:r w:rsidRPr="00A647DC">
        <w:rPr>
          <w:rFonts w:ascii="Times New Roman" w:hAnsi="Times New Roman" w:cs="Times New Roman"/>
          <w:noProof/>
        </w:rPr>
        <w:drawing>
          <wp:inline distT="0" distB="0" distL="0" distR="0" wp14:anchorId="274899F0" wp14:editId="4239167B">
            <wp:extent cx="3295650" cy="2159000"/>
            <wp:effectExtent l="0" t="0" r="0" b="0"/>
            <wp:docPr id="7" name="Imagen 7" descr="\begin{array}{l}  \\\hline   \textbf{Algorithm 1: }\text{LightMAC} _{K_1,K_2}(M)  \\\hline  \quad\textbf{Input: } K_1, K_2\in \{0, 1\}^k,\: M\in \{0,1\}^{\leq 2^s(n-s)}\\  \quad\textbf{Output: } T\in\{0, 1\}^t\\  \textbf{\scriptsize{1}}\;\; V\leftarrow 0^n\in\{0, 1\}^n\\  \textbf{\scriptsize{2}}\;\; M[1]M[2]\cdots M[\ell]\xleftarrow{n-s}M\\  \textbf{\scriptsize{3}}\;\; \textbf{for } i = 1\textbf{ to } \ell - 1\textbf{ do}\\  \textbf{\scriptsize{4}}\;\; \mid V\leftarrow V\oplus E_{K_1}(i_s M[i])\\  \textbf{\scriptsize{5}}\;\; \textbf{end}\\  \textbf{\scriptsize{6}}\;\; V\leftarrow V\oplus (M[\ell]10^\ast)\\  \textbf{\scriptsize{7}}\;\; T\leftarrow \lfloor E_{K_2}(V)\rfloor_t\\  \textbf{\scriptsize{8}}\;\; \textbf{return } T    \\\hline  \end{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gin{array}{l}  \\\hline   \textbf{Algorithm 1: }\text{LightMAC} _{K_1,K_2}(M)  \\\hline  \quad\textbf{Input: } K_1, K_2\in \{0, 1\}^k,\: M\in \{0,1\}^{\leq 2^s(n-s)}\\  \quad\textbf{Output: } T\in\{0, 1\}^t\\  \textbf{\scriptsize{1}}\;\; V\leftarrow 0^n\in\{0, 1\}^n\\  \textbf{\scriptsize{2}}\;\; M[1]M[2]\cdots M[\ell]\xleftarrow{n-s}M\\  \textbf{\scriptsize{3}}\;\; \textbf{for } i = 1\textbf{ to } \ell - 1\textbf{ do}\\  \textbf{\scriptsize{4}}\;\; \mid V\leftarrow V\oplus E_{K_1}(i_s M[i])\\  \textbf{\scriptsize{5}}\;\; \textbf{end}\\  \textbf{\scriptsize{6}}\;\; V\leftarrow V\oplus (M[\ell]10^\ast)\\  \textbf{\scriptsize{7}}\;\; T\leftarrow \lfloor E_{K_2}(V)\rfloor_t\\  \textbf{\scriptsize{8}}\;\; \textbf{return } T    \\\hline  \end{arra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95650" cy="2159000"/>
                    </a:xfrm>
                    <a:prstGeom prst="rect">
                      <a:avLst/>
                    </a:prstGeom>
                    <a:noFill/>
                    <a:ln>
                      <a:noFill/>
                    </a:ln>
                  </pic:spPr>
                </pic:pic>
              </a:graphicData>
            </a:graphic>
          </wp:inline>
        </w:drawing>
      </w:r>
    </w:p>
    <w:p w14:paraId="60D76B97" w14:textId="6339687A" w:rsidR="00A647DC" w:rsidRDefault="00E33478" w:rsidP="00A647DC">
      <w:pPr>
        <w:pStyle w:val="Descripcin"/>
        <w:rPr>
          <w:rFonts w:ascii="Times New Roman" w:hAnsi="Times New Roman" w:cs="Times New Roman"/>
        </w:rPr>
      </w:pPr>
      <w:r>
        <w:rPr>
          <w:rFonts w:ascii="Times New Roman" w:hAnsi="Times New Roman" w:cs="Times New Roman"/>
        </w:rPr>
        <w:t>Figura 13</w:t>
      </w:r>
      <w:r w:rsidR="00A647DC">
        <w:t xml:space="preserve">. Función </w:t>
      </w:r>
      <w:proofErr w:type="spellStart"/>
      <w:r w:rsidR="00A647DC">
        <w:t>LightMAC</w:t>
      </w:r>
      <w:proofErr w:type="spellEnd"/>
    </w:p>
    <w:p w14:paraId="1A1D5A91" w14:textId="67B08301" w:rsidR="00BF5C7B" w:rsidRDefault="001D6644" w:rsidP="001D6644">
      <w:pPr>
        <w:rPr>
          <w:rFonts w:ascii="Times New Roman" w:hAnsi="Times New Roman" w:cs="Times New Roman"/>
        </w:rPr>
      </w:pPr>
      <w:r>
        <w:rPr>
          <w:rFonts w:ascii="Times New Roman" w:hAnsi="Times New Roman" w:cs="Times New Roman"/>
        </w:rPr>
        <w:tab/>
      </w:r>
    </w:p>
    <w:p w14:paraId="799EB34C" w14:textId="58516710" w:rsidR="001606C8" w:rsidRDefault="001606C8" w:rsidP="001D6644">
      <w:pPr>
        <w:rPr>
          <w:rFonts w:ascii="Times New Roman" w:hAnsi="Times New Roman" w:cs="Times New Roman"/>
        </w:rPr>
      </w:pPr>
    </w:p>
    <w:p w14:paraId="45EBC5C7" w14:textId="77777777" w:rsidR="001606C8" w:rsidRDefault="001606C8" w:rsidP="001D6644">
      <w:pPr>
        <w:rPr>
          <w:rFonts w:ascii="Times New Roman" w:hAnsi="Times New Roman" w:cs="Times New Roman"/>
        </w:rPr>
      </w:pPr>
    </w:p>
    <w:p w14:paraId="3AAFA0B0" w14:textId="77777777" w:rsidR="00772629" w:rsidRDefault="00772629">
      <w:pPr>
        <w:rPr>
          <w:rFonts w:ascii="Times New Roman" w:hAnsi="Times New Roman" w:cs="Times New Roman"/>
        </w:rPr>
      </w:pPr>
    </w:p>
    <w:p w14:paraId="65D8B893" w14:textId="3B531310" w:rsidR="00BF5C7B" w:rsidRDefault="00A946E7" w:rsidP="00772629">
      <w:pPr>
        <w:pStyle w:val="Ttulo1"/>
        <w:numPr>
          <w:ilvl w:val="0"/>
          <w:numId w:val="15"/>
        </w:numPr>
        <w:rPr>
          <w:rFonts w:ascii="Times New Roman" w:hAnsi="Times New Roman" w:cs="Times New Roman"/>
        </w:rPr>
      </w:pPr>
      <w:bookmarkStart w:id="306" w:name="_Toc110772402"/>
      <w:proofErr w:type="spellStart"/>
      <w:ins w:id="307" w:author="José Luis Caro Bozzino" w:date="2022-08-07T12:31:00Z">
        <w:r>
          <w:rPr>
            <w:rFonts w:ascii="Times New Roman" w:hAnsi="Times New Roman" w:cs="Times New Roman"/>
          </w:rPr>
          <w:lastRenderedPageBreak/>
          <w:t>L</w:t>
        </w:r>
      </w:ins>
      <w:commentRangeStart w:id="308"/>
      <w:del w:id="309" w:author="José Luis Caro Bozzino" w:date="2022-08-07T12:31:00Z">
        <w:r w:rsidR="00772629" w:rsidDel="00A946E7">
          <w:rPr>
            <w:rFonts w:ascii="Times New Roman" w:hAnsi="Times New Roman" w:cs="Times New Roman"/>
          </w:rPr>
          <w:delText>l</w:delText>
        </w:r>
      </w:del>
      <w:r w:rsidR="00772629">
        <w:rPr>
          <w:rFonts w:ascii="Times New Roman" w:hAnsi="Times New Roman" w:cs="Times New Roman"/>
        </w:rPr>
        <w:t>ightCip</w:t>
      </w:r>
      <w:r w:rsidR="008B36D2">
        <w:rPr>
          <w:rFonts w:ascii="Times New Roman" w:hAnsi="Times New Roman" w:cs="Times New Roman"/>
        </w:rPr>
        <w:t>h</w:t>
      </w:r>
      <w:r w:rsidR="00772629">
        <w:rPr>
          <w:rFonts w:ascii="Times New Roman" w:hAnsi="Times New Roman" w:cs="Times New Roman"/>
        </w:rPr>
        <w:t>er</w:t>
      </w:r>
      <w:commentRangeEnd w:id="308"/>
      <w:proofErr w:type="spellEnd"/>
      <w:r w:rsidR="00AC1130">
        <w:rPr>
          <w:rStyle w:val="Refdecomentario"/>
          <w:rFonts w:asciiTheme="minorHAnsi" w:eastAsiaTheme="minorHAnsi" w:hAnsiTheme="minorHAnsi" w:cstheme="minorBidi"/>
          <w:color w:val="auto"/>
        </w:rPr>
        <w:commentReference w:id="308"/>
      </w:r>
      <w:bookmarkEnd w:id="306"/>
    </w:p>
    <w:p w14:paraId="61FF1424" w14:textId="77777777" w:rsidR="00772629" w:rsidRPr="00772629" w:rsidRDefault="00772629" w:rsidP="00772629"/>
    <w:p w14:paraId="50B7F8C8" w14:textId="6213FDC0" w:rsidR="00772629" w:rsidRPr="008B36D2" w:rsidRDefault="00772629" w:rsidP="007A79E3">
      <w:pPr>
        <w:spacing w:line="360" w:lineRule="auto"/>
        <w:ind w:left="360" w:firstLine="348"/>
        <w:jc w:val="both"/>
        <w:rPr>
          <w:rFonts w:ascii="Times New Roman" w:hAnsi="Times New Roman" w:cs="Times New Roman"/>
        </w:rPr>
      </w:pPr>
      <w:r w:rsidRPr="008B36D2">
        <w:rPr>
          <w:rFonts w:ascii="Times New Roman" w:hAnsi="Times New Roman" w:cs="Times New Roman"/>
        </w:rPr>
        <w:t xml:space="preserve">Con el fin de </w:t>
      </w:r>
      <w:commentRangeStart w:id="310"/>
      <w:del w:id="311" w:author="José Luis Caro Bozzino" w:date="2022-08-07T12:32:00Z">
        <w:r w:rsidRPr="008B36D2" w:rsidDel="00A946E7">
          <w:rPr>
            <w:rFonts w:ascii="Times New Roman" w:hAnsi="Times New Roman" w:cs="Times New Roman"/>
          </w:rPr>
          <w:delText>poder ilustrar mediante una demostración práctica el funcionamiento de algunos</w:delText>
        </w:r>
        <w:commentRangeEnd w:id="310"/>
        <w:r w:rsidR="00754C0D" w:rsidDel="00A946E7">
          <w:rPr>
            <w:rStyle w:val="Refdecomentario"/>
          </w:rPr>
          <w:commentReference w:id="310"/>
        </w:r>
        <w:r w:rsidRPr="008B36D2" w:rsidDel="00A946E7">
          <w:rPr>
            <w:rFonts w:ascii="Times New Roman" w:hAnsi="Times New Roman" w:cs="Times New Roman"/>
          </w:rPr>
          <w:delText xml:space="preserve"> </w:delText>
        </w:r>
      </w:del>
      <w:ins w:id="312" w:author="José Luis Caro Bozzino" w:date="2022-08-07T12:32:00Z">
        <w:r w:rsidR="00A946E7">
          <w:rPr>
            <w:rFonts w:ascii="Times New Roman" w:hAnsi="Times New Roman" w:cs="Times New Roman"/>
          </w:rPr>
          <w:t xml:space="preserve">implementar el funcionamiento de algunos </w:t>
        </w:r>
      </w:ins>
      <w:r w:rsidRPr="008B36D2">
        <w:rPr>
          <w:rFonts w:ascii="Times New Roman" w:hAnsi="Times New Roman" w:cs="Times New Roman"/>
        </w:rPr>
        <w:t>de estos algoritmos de criptografía ligera</w:t>
      </w:r>
      <w:ins w:id="313" w:author="José Luis Caro Bozzino" w:date="2022-08-07T12:32:00Z">
        <w:r w:rsidR="00A946E7">
          <w:rPr>
            <w:rFonts w:ascii="Times New Roman" w:hAnsi="Times New Roman" w:cs="Times New Roman"/>
          </w:rPr>
          <w:t xml:space="preserve"> aportando una interfaz gráfica</w:t>
        </w:r>
      </w:ins>
      <w:r w:rsidRPr="008B36D2">
        <w:rPr>
          <w:rFonts w:ascii="Times New Roman" w:hAnsi="Times New Roman" w:cs="Times New Roman"/>
        </w:rPr>
        <w:t xml:space="preserve">, se ha desarrollado la </w:t>
      </w:r>
      <w:commentRangeStart w:id="314"/>
      <w:r w:rsidRPr="008B36D2">
        <w:rPr>
          <w:rFonts w:ascii="Times New Roman" w:hAnsi="Times New Roman" w:cs="Times New Roman"/>
        </w:rPr>
        <w:t>aplicación</w:t>
      </w:r>
      <w:commentRangeEnd w:id="314"/>
      <w:r w:rsidR="000F5D8C">
        <w:rPr>
          <w:rStyle w:val="Refdecomentario"/>
        </w:rPr>
        <w:commentReference w:id="314"/>
      </w:r>
      <w:r w:rsidRPr="008B36D2">
        <w:rPr>
          <w:rFonts w:ascii="Times New Roman" w:hAnsi="Times New Roman" w:cs="Times New Roman"/>
        </w:rPr>
        <w:t xml:space="preserve"> web </w:t>
      </w:r>
      <w:proofErr w:type="spellStart"/>
      <w:ins w:id="315" w:author="José Luis Caro Bozzino" w:date="2022-08-07T12:50:00Z">
        <w:r w:rsidR="003968DC">
          <w:rPr>
            <w:rFonts w:ascii="Times New Roman" w:hAnsi="Times New Roman" w:cs="Times New Roman"/>
          </w:rPr>
          <w:t>L</w:t>
        </w:r>
      </w:ins>
      <w:del w:id="316" w:author="José Luis Caro Bozzino" w:date="2022-08-07T12:50:00Z">
        <w:r w:rsidRPr="008B36D2" w:rsidDel="003968DC">
          <w:rPr>
            <w:rFonts w:ascii="Times New Roman" w:hAnsi="Times New Roman" w:cs="Times New Roman"/>
          </w:rPr>
          <w:delText>l</w:delText>
        </w:r>
      </w:del>
      <w:r w:rsidRPr="008B36D2">
        <w:rPr>
          <w:rFonts w:ascii="Times New Roman" w:hAnsi="Times New Roman" w:cs="Times New Roman"/>
        </w:rPr>
        <w:t>ightCiphe</w:t>
      </w:r>
      <w:ins w:id="317" w:author="José Luis Caro Bozzino" w:date="2022-08-07T12:50:00Z">
        <w:r w:rsidR="003968DC">
          <w:rPr>
            <w:rFonts w:ascii="Times New Roman" w:hAnsi="Times New Roman" w:cs="Times New Roman"/>
          </w:rPr>
          <w:t>r</w:t>
        </w:r>
      </w:ins>
      <w:proofErr w:type="spellEnd"/>
      <w:del w:id="318" w:author="José Luis Caro Bozzino" w:date="2022-08-07T12:50:00Z">
        <w:r w:rsidRPr="008B36D2" w:rsidDel="003968DC">
          <w:rPr>
            <w:rFonts w:ascii="Times New Roman" w:hAnsi="Times New Roman" w:cs="Times New Roman"/>
          </w:rPr>
          <w:delText>r</w:delText>
        </w:r>
      </w:del>
      <w:r w:rsidRPr="008B36D2">
        <w:rPr>
          <w:rFonts w:ascii="Times New Roman" w:hAnsi="Times New Roman" w:cs="Times New Roman"/>
        </w:rPr>
        <w:t xml:space="preserve">, la cual es accesible de forma pública tanto a través de un repositorio de código en </w:t>
      </w:r>
      <w:proofErr w:type="spellStart"/>
      <w:r w:rsidRPr="008B36D2">
        <w:rPr>
          <w:rFonts w:ascii="Times New Roman" w:hAnsi="Times New Roman" w:cs="Times New Roman"/>
        </w:rPr>
        <w:t>Github</w:t>
      </w:r>
      <w:proofErr w:type="spellEnd"/>
      <w:r w:rsidR="0013429D" w:rsidRPr="008B36D2">
        <w:rPr>
          <w:rFonts w:ascii="Times New Roman" w:hAnsi="Times New Roman" w:cs="Times New Roman"/>
        </w:rPr>
        <w:t xml:space="preserve"> [</w:t>
      </w:r>
      <w:commentRangeStart w:id="319"/>
      <w:r w:rsidR="0013429D" w:rsidRPr="008B36D2">
        <w:rPr>
          <w:rFonts w:ascii="Times New Roman" w:hAnsi="Times New Roman" w:cs="Times New Roman"/>
        </w:rPr>
        <w:t>18</w:t>
      </w:r>
      <w:commentRangeEnd w:id="319"/>
      <w:r w:rsidR="00754C0D">
        <w:rPr>
          <w:rStyle w:val="Refdecomentario"/>
        </w:rPr>
        <w:commentReference w:id="319"/>
      </w:r>
      <w:r w:rsidR="0013429D" w:rsidRPr="008B36D2">
        <w:rPr>
          <w:rFonts w:ascii="Times New Roman" w:hAnsi="Times New Roman" w:cs="Times New Roman"/>
        </w:rPr>
        <w:t>]</w:t>
      </w:r>
      <w:r w:rsidRPr="008B36D2">
        <w:rPr>
          <w:rFonts w:ascii="Times New Roman" w:hAnsi="Times New Roman" w:cs="Times New Roman"/>
        </w:rPr>
        <w:t xml:space="preserve">, como de </w:t>
      </w:r>
      <w:r w:rsidR="0013429D" w:rsidRPr="008B36D2">
        <w:rPr>
          <w:rFonts w:ascii="Times New Roman" w:hAnsi="Times New Roman" w:cs="Times New Roman"/>
        </w:rPr>
        <w:t xml:space="preserve">un despliegue en un servidor en </w:t>
      </w:r>
      <w:proofErr w:type="spellStart"/>
      <w:r w:rsidR="0013429D" w:rsidRPr="008B36D2">
        <w:rPr>
          <w:rFonts w:ascii="Times New Roman" w:hAnsi="Times New Roman" w:cs="Times New Roman"/>
        </w:rPr>
        <w:t>Heroku</w:t>
      </w:r>
      <w:proofErr w:type="spellEnd"/>
      <w:r w:rsidR="0013429D" w:rsidRPr="008B36D2">
        <w:rPr>
          <w:rFonts w:ascii="Times New Roman" w:hAnsi="Times New Roman" w:cs="Times New Roman"/>
        </w:rPr>
        <w:t xml:space="preserve"> [19].</w:t>
      </w:r>
    </w:p>
    <w:p w14:paraId="1709291F" w14:textId="288CAEF3" w:rsidR="0013429D" w:rsidRDefault="0013429D" w:rsidP="007A79E3">
      <w:pPr>
        <w:spacing w:line="360" w:lineRule="auto"/>
        <w:ind w:left="360" w:firstLine="348"/>
        <w:jc w:val="both"/>
        <w:rPr>
          <w:rFonts w:ascii="Times New Roman" w:hAnsi="Times New Roman" w:cs="Times New Roman"/>
        </w:rPr>
      </w:pPr>
      <w:r w:rsidRPr="008B36D2">
        <w:rPr>
          <w:rFonts w:ascii="Times New Roman" w:hAnsi="Times New Roman" w:cs="Times New Roman"/>
        </w:rPr>
        <w:t xml:space="preserve">Esta aplicación está programada en el lenguaje Java, con el </w:t>
      </w:r>
      <w:proofErr w:type="spellStart"/>
      <w:r w:rsidRPr="008B36D2">
        <w:rPr>
          <w:rFonts w:ascii="Times New Roman" w:hAnsi="Times New Roman" w:cs="Times New Roman"/>
        </w:rPr>
        <w:t>framework</w:t>
      </w:r>
      <w:proofErr w:type="spellEnd"/>
      <w:r w:rsidRPr="008B36D2">
        <w:rPr>
          <w:rFonts w:ascii="Times New Roman" w:hAnsi="Times New Roman" w:cs="Times New Roman"/>
        </w:rPr>
        <w:t xml:space="preserve"> Spring, y se nutre de las implementaciones de los algoritmos de las familias </w:t>
      </w:r>
      <w:proofErr w:type="spellStart"/>
      <w:r w:rsidRPr="008B36D2">
        <w:rPr>
          <w:rFonts w:ascii="Times New Roman" w:hAnsi="Times New Roman" w:cs="Times New Roman"/>
        </w:rPr>
        <w:t>Speck</w:t>
      </w:r>
      <w:proofErr w:type="spellEnd"/>
      <w:r w:rsidRPr="008B36D2">
        <w:rPr>
          <w:rFonts w:ascii="Times New Roman" w:hAnsi="Times New Roman" w:cs="Times New Roman"/>
        </w:rPr>
        <w:t xml:space="preserve"> y </w:t>
      </w:r>
      <w:proofErr w:type="spellStart"/>
      <w:r w:rsidRPr="008B36D2">
        <w:rPr>
          <w:rFonts w:ascii="Times New Roman" w:hAnsi="Times New Roman" w:cs="Times New Roman"/>
        </w:rPr>
        <w:t>Simon</w:t>
      </w:r>
      <w:proofErr w:type="spellEnd"/>
      <w:r w:rsidRPr="008B36D2">
        <w:rPr>
          <w:rFonts w:ascii="Times New Roman" w:hAnsi="Times New Roman" w:cs="Times New Roman"/>
        </w:rPr>
        <w:t xml:space="preserve"> </w:t>
      </w:r>
      <w:r w:rsidR="008B36D2" w:rsidRPr="008B36D2">
        <w:rPr>
          <w:rFonts w:ascii="Times New Roman" w:hAnsi="Times New Roman" w:cs="Times New Roman"/>
        </w:rPr>
        <w:t xml:space="preserve">realizadas por el usuario </w:t>
      </w:r>
      <w:proofErr w:type="spellStart"/>
      <w:r w:rsidR="008B36D2" w:rsidRPr="008B36D2">
        <w:rPr>
          <w:rFonts w:ascii="Times New Roman" w:hAnsi="Times New Roman" w:cs="Times New Roman"/>
        </w:rPr>
        <w:t>GaloisInc</w:t>
      </w:r>
      <w:proofErr w:type="spellEnd"/>
      <w:r w:rsidR="008B36D2" w:rsidRPr="008B36D2">
        <w:rPr>
          <w:rFonts w:ascii="Times New Roman" w:hAnsi="Times New Roman" w:cs="Times New Roman"/>
        </w:rPr>
        <w:t xml:space="preserve"> dentro del proyecto </w:t>
      </w:r>
      <w:commentRangeStart w:id="320"/>
      <w:proofErr w:type="spellStart"/>
      <w:r w:rsidR="008B36D2" w:rsidRPr="008B36D2">
        <w:rPr>
          <w:rFonts w:ascii="Times New Roman" w:hAnsi="Times New Roman" w:cs="Times New Roman"/>
        </w:rPr>
        <w:t>SAWScript</w:t>
      </w:r>
      <w:commentRangeEnd w:id="320"/>
      <w:proofErr w:type="spellEnd"/>
      <w:r w:rsidR="00754C0D">
        <w:rPr>
          <w:rStyle w:val="Refdecomentario"/>
        </w:rPr>
        <w:commentReference w:id="320"/>
      </w:r>
      <w:r w:rsidR="008B36D2" w:rsidRPr="008B36D2">
        <w:rPr>
          <w:rFonts w:ascii="Times New Roman" w:hAnsi="Times New Roman" w:cs="Times New Roman"/>
        </w:rPr>
        <w:t xml:space="preserve"> [20]</w:t>
      </w:r>
      <w:ins w:id="321" w:author="José Luis Caro Bozzino" w:date="2022-08-07T12:34:00Z">
        <w:r w:rsidR="00DE3692">
          <w:rPr>
            <w:rFonts w:ascii="Times New Roman" w:hAnsi="Times New Roman" w:cs="Times New Roman"/>
          </w:rPr>
          <w:t>, el cual implementa estos algoritmos</w:t>
        </w:r>
      </w:ins>
      <w:ins w:id="322" w:author="José Luis Caro Bozzino" w:date="2022-08-07T12:54:00Z">
        <w:r w:rsidR="00B54F91">
          <w:rPr>
            <w:rFonts w:ascii="Times New Roman" w:hAnsi="Times New Roman" w:cs="Times New Roman"/>
          </w:rPr>
          <w:t xml:space="preserve"> en todas sus variaciones</w:t>
        </w:r>
      </w:ins>
      <w:ins w:id="323" w:author="José Luis Caro Bozzino" w:date="2022-08-07T12:35:00Z">
        <w:r w:rsidR="00DE3692">
          <w:rPr>
            <w:rFonts w:ascii="Times New Roman" w:hAnsi="Times New Roman" w:cs="Times New Roman"/>
          </w:rPr>
          <w:t>,</w:t>
        </w:r>
      </w:ins>
      <w:ins w:id="324" w:author="José Luis Caro Bozzino" w:date="2022-08-07T12:34:00Z">
        <w:r w:rsidR="00DE3692">
          <w:rPr>
            <w:rFonts w:ascii="Times New Roman" w:hAnsi="Times New Roman" w:cs="Times New Roman"/>
          </w:rPr>
          <w:t xml:space="preserve"> pero no aporta una interfaz gráfica, sino que se utiliza mediante la línea de comandos</w:t>
        </w:r>
      </w:ins>
      <w:r w:rsidR="008B36D2" w:rsidRPr="008B36D2">
        <w:rPr>
          <w:rFonts w:ascii="Times New Roman" w:hAnsi="Times New Roman" w:cs="Times New Roman"/>
        </w:rPr>
        <w:t>.</w:t>
      </w:r>
    </w:p>
    <w:p w14:paraId="089F0275" w14:textId="02D38D78" w:rsidR="008B36D2" w:rsidRDefault="003968DC" w:rsidP="007A79E3">
      <w:pPr>
        <w:spacing w:line="360" w:lineRule="auto"/>
        <w:ind w:left="360" w:firstLine="348"/>
        <w:jc w:val="both"/>
        <w:rPr>
          <w:ins w:id="325" w:author="José Luis Caro Bozzino" w:date="2022-08-07T12:51:00Z"/>
          <w:rFonts w:ascii="Times New Roman" w:hAnsi="Times New Roman" w:cs="Times New Roman"/>
        </w:rPr>
      </w:pPr>
      <w:proofErr w:type="spellStart"/>
      <w:ins w:id="326" w:author="José Luis Caro Bozzino" w:date="2022-08-07T12:50:00Z">
        <w:r>
          <w:rPr>
            <w:rFonts w:ascii="Times New Roman" w:hAnsi="Times New Roman" w:cs="Times New Roman"/>
          </w:rPr>
          <w:t>L</w:t>
        </w:r>
      </w:ins>
      <w:del w:id="327" w:author="José Luis Caro Bozzino" w:date="2022-08-07T12:50:00Z">
        <w:r w:rsidR="008B36D2" w:rsidDel="003968DC">
          <w:rPr>
            <w:rFonts w:ascii="Times New Roman" w:hAnsi="Times New Roman" w:cs="Times New Roman"/>
          </w:rPr>
          <w:delText>l</w:delText>
        </w:r>
      </w:del>
      <w:r w:rsidR="008B36D2">
        <w:rPr>
          <w:rFonts w:ascii="Times New Roman" w:hAnsi="Times New Roman" w:cs="Times New Roman"/>
        </w:rPr>
        <w:t>ightCipher</w:t>
      </w:r>
      <w:proofErr w:type="spellEnd"/>
      <w:r w:rsidR="008B36D2">
        <w:rPr>
          <w:rFonts w:ascii="Times New Roman" w:hAnsi="Times New Roman" w:cs="Times New Roman"/>
        </w:rPr>
        <w:t xml:space="preserve"> permite experimentar con las </w:t>
      </w:r>
      <w:commentRangeStart w:id="328"/>
      <w:r w:rsidR="008B36D2">
        <w:rPr>
          <w:rFonts w:ascii="Times New Roman" w:hAnsi="Times New Roman" w:cs="Times New Roman"/>
        </w:rPr>
        <w:t>variaciones</w:t>
      </w:r>
      <w:commentRangeEnd w:id="328"/>
      <w:r w:rsidR="00754C0D">
        <w:rPr>
          <w:rStyle w:val="Refdecomentario"/>
        </w:rPr>
        <w:commentReference w:id="328"/>
      </w:r>
      <w:r w:rsidR="008B36D2">
        <w:rPr>
          <w:rFonts w:ascii="Times New Roman" w:hAnsi="Times New Roman" w:cs="Times New Roman"/>
        </w:rPr>
        <w:t xml:space="preserve"> más comunes de ambas familias de algoritmos, de forma que se puede comprobar el resultado de cifrar un texto con una clave concreta, así como realizar el camino inverso.</w:t>
      </w:r>
    </w:p>
    <w:p w14:paraId="08E6EEE4" w14:textId="13478138" w:rsidR="003968DC" w:rsidRDefault="003968DC" w:rsidP="007A79E3">
      <w:pPr>
        <w:spacing w:line="360" w:lineRule="auto"/>
        <w:ind w:left="360" w:firstLine="348"/>
        <w:jc w:val="both"/>
        <w:rPr>
          <w:ins w:id="329" w:author="José Luis Caro Bozzino" w:date="2022-08-07T12:57:00Z"/>
          <w:rFonts w:ascii="Times New Roman" w:hAnsi="Times New Roman" w:cs="Times New Roman"/>
        </w:rPr>
      </w:pPr>
      <w:ins w:id="330" w:author="José Luis Caro Bozzino" w:date="2022-08-07T12:51:00Z">
        <w:r>
          <w:rPr>
            <w:rFonts w:ascii="Times New Roman" w:hAnsi="Times New Roman" w:cs="Times New Roman"/>
          </w:rPr>
          <w:t xml:space="preserve">Las versiones de </w:t>
        </w:r>
        <w:proofErr w:type="spellStart"/>
        <w:r>
          <w:rPr>
            <w:rFonts w:ascii="Times New Roman" w:hAnsi="Times New Roman" w:cs="Times New Roman"/>
          </w:rPr>
          <w:t>Simon</w:t>
        </w:r>
        <w:proofErr w:type="spellEnd"/>
        <w:r>
          <w:rPr>
            <w:rFonts w:ascii="Times New Roman" w:hAnsi="Times New Roman" w:cs="Times New Roman"/>
          </w:rPr>
          <w:t xml:space="preserve"> implementadas son aquellas para </w:t>
        </w:r>
      </w:ins>
      <w:ins w:id="331" w:author="José Luis Caro Bozzino" w:date="2022-08-07T12:52:00Z">
        <w:r>
          <w:rPr>
            <w:rFonts w:ascii="Times New Roman" w:hAnsi="Times New Roman" w:cs="Times New Roman"/>
          </w:rPr>
          <w:t>bloques</w:t>
        </w:r>
      </w:ins>
      <w:ins w:id="332" w:author="José Luis Caro Bozzino" w:date="2022-08-07T12:51:00Z">
        <w:r>
          <w:rPr>
            <w:rFonts w:ascii="Times New Roman" w:hAnsi="Times New Roman" w:cs="Times New Roman"/>
          </w:rPr>
          <w:t xml:space="preserve"> de 3</w:t>
        </w:r>
      </w:ins>
      <w:ins w:id="333" w:author="José Luis Caro Bozzino" w:date="2022-08-07T12:52:00Z">
        <w:r>
          <w:rPr>
            <w:rFonts w:ascii="Times New Roman" w:hAnsi="Times New Roman" w:cs="Times New Roman"/>
          </w:rPr>
          <w:t>2, 48, 64, 96 y 128 bits</w:t>
        </w:r>
      </w:ins>
      <w:ins w:id="334" w:author="José Luis Caro Bozzino" w:date="2022-08-07T12:53:00Z">
        <w:r>
          <w:rPr>
            <w:rFonts w:ascii="Times New Roman" w:hAnsi="Times New Roman" w:cs="Times New Roman"/>
          </w:rPr>
          <w:t>, lo que permite el uso de claves desde 64 hasta 256 bits en función de la versión utilizada del algoritmo</w:t>
        </w:r>
      </w:ins>
      <w:ins w:id="335" w:author="José Luis Caro Bozzino" w:date="2022-08-07T12:57:00Z">
        <w:r w:rsidR="00B54F91">
          <w:rPr>
            <w:rFonts w:ascii="Times New Roman" w:hAnsi="Times New Roman" w:cs="Times New Roman"/>
          </w:rPr>
          <w:t>:</w:t>
        </w:r>
      </w:ins>
    </w:p>
    <w:tbl>
      <w:tblPr>
        <w:tblStyle w:val="Tablaconcuadrcula"/>
        <w:tblW w:w="8131" w:type="dxa"/>
        <w:tblLook w:val="04A0" w:firstRow="1" w:lastRow="0" w:firstColumn="1" w:lastColumn="0" w:noHBand="0" w:noVBand="1"/>
      </w:tblPr>
      <w:tblGrid>
        <w:gridCol w:w="2710"/>
        <w:gridCol w:w="2710"/>
        <w:gridCol w:w="2711"/>
      </w:tblGrid>
      <w:tr w:rsidR="00B54F91" w14:paraId="24556F9C" w14:textId="77777777" w:rsidTr="007008B4">
        <w:trPr>
          <w:trHeight w:val="689"/>
          <w:ins w:id="336" w:author="José Luis Caro Bozzino" w:date="2022-08-07T12:57:00Z"/>
        </w:trPr>
        <w:tc>
          <w:tcPr>
            <w:tcW w:w="2710" w:type="dxa"/>
            <w:shd w:val="clear" w:color="auto" w:fill="4472C4" w:themeFill="accent1"/>
          </w:tcPr>
          <w:p w14:paraId="0B033B5B" w14:textId="77777777" w:rsidR="00B54F91" w:rsidRDefault="00B54F91" w:rsidP="007008B4">
            <w:pPr>
              <w:spacing w:line="276" w:lineRule="auto"/>
              <w:jc w:val="center"/>
              <w:rPr>
                <w:ins w:id="337" w:author="José Luis Caro Bozzino" w:date="2022-08-07T12:57:00Z"/>
                <w:rFonts w:ascii="Times New Roman" w:hAnsi="Times New Roman" w:cs="Times New Roman"/>
              </w:rPr>
            </w:pPr>
            <w:ins w:id="338" w:author="José Luis Caro Bozzino" w:date="2022-08-07T12:57:00Z">
              <w:r>
                <w:rPr>
                  <w:rFonts w:ascii="Times New Roman" w:hAnsi="Times New Roman" w:cs="Times New Roman"/>
                </w:rPr>
                <w:t>Tamaño del bloque en bits</w:t>
              </w:r>
            </w:ins>
          </w:p>
        </w:tc>
        <w:tc>
          <w:tcPr>
            <w:tcW w:w="2710" w:type="dxa"/>
            <w:shd w:val="clear" w:color="auto" w:fill="4472C4" w:themeFill="accent1"/>
          </w:tcPr>
          <w:p w14:paraId="1608DAAB" w14:textId="77777777" w:rsidR="00B54F91" w:rsidRDefault="00B54F91" w:rsidP="007008B4">
            <w:pPr>
              <w:spacing w:line="276" w:lineRule="auto"/>
              <w:jc w:val="center"/>
              <w:rPr>
                <w:ins w:id="339" w:author="José Luis Caro Bozzino" w:date="2022-08-07T12:57:00Z"/>
                <w:rFonts w:ascii="Times New Roman" w:hAnsi="Times New Roman" w:cs="Times New Roman"/>
              </w:rPr>
            </w:pPr>
            <w:ins w:id="340" w:author="José Luis Caro Bozzino" w:date="2022-08-07T12:57:00Z">
              <w:r>
                <w:rPr>
                  <w:rFonts w:ascii="Times New Roman" w:hAnsi="Times New Roman" w:cs="Times New Roman"/>
                </w:rPr>
                <w:t>Tamaño de la clave en bits</w:t>
              </w:r>
            </w:ins>
          </w:p>
        </w:tc>
        <w:tc>
          <w:tcPr>
            <w:tcW w:w="2711" w:type="dxa"/>
            <w:shd w:val="clear" w:color="auto" w:fill="4472C4" w:themeFill="accent1"/>
          </w:tcPr>
          <w:p w14:paraId="6CB985F8" w14:textId="77777777" w:rsidR="00B54F91" w:rsidRDefault="00B54F91" w:rsidP="007008B4">
            <w:pPr>
              <w:spacing w:line="276" w:lineRule="auto"/>
              <w:jc w:val="center"/>
              <w:rPr>
                <w:ins w:id="341" w:author="José Luis Caro Bozzino" w:date="2022-08-07T12:57:00Z"/>
                <w:rFonts w:ascii="Times New Roman" w:hAnsi="Times New Roman" w:cs="Times New Roman"/>
              </w:rPr>
            </w:pPr>
            <w:ins w:id="342" w:author="José Luis Caro Bozzino" w:date="2022-08-07T12:57:00Z">
              <w:r>
                <w:rPr>
                  <w:rFonts w:ascii="Times New Roman" w:hAnsi="Times New Roman" w:cs="Times New Roman"/>
                </w:rPr>
                <w:t>Rondas</w:t>
              </w:r>
            </w:ins>
          </w:p>
        </w:tc>
      </w:tr>
      <w:tr w:rsidR="00B54F91" w14:paraId="57885E20" w14:textId="77777777" w:rsidTr="007008B4">
        <w:trPr>
          <w:trHeight w:val="689"/>
          <w:ins w:id="343" w:author="José Luis Caro Bozzino" w:date="2022-08-07T12:57:00Z"/>
        </w:trPr>
        <w:tc>
          <w:tcPr>
            <w:tcW w:w="2710" w:type="dxa"/>
            <w:vAlign w:val="center"/>
          </w:tcPr>
          <w:p w14:paraId="7CA77887" w14:textId="00A00342" w:rsidR="00B54F91" w:rsidRDefault="00B54F91" w:rsidP="007008B4">
            <w:pPr>
              <w:spacing w:line="276" w:lineRule="auto"/>
              <w:jc w:val="center"/>
              <w:rPr>
                <w:ins w:id="344" w:author="José Luis Caro Bozzino" w:date="2022-08-07T12:57:00Z"/>
                <w:rFonts w:ascii="Times New Roman" w:hAnsi="Times New Roman" w:cs="Times New Roman"/>
              </w:rPr>
            </w:pPr>
            <w:ins w:id="345" w:author="José Luis Caro Bozzino" w:date="2022-08-07T12:57:00Z">
              <w:r>
                <w:rPr>
                  <w:rFonts w:ascii="Times New Roman" w:hAnsi="Times New Roman" w:cs="Times New Roman"/>
                </w:rPr>
                <w:t>32</w:t>
              </w:r>
            </w:ins>
          </w:p>
        </w:tc>
        <w:tc>
          <w:tcPr>
            <w:tcW w:w="2710" w:type="dxa"/>
            <w:vAlign w:val="center"/>
          </w:tcPr>
          <w:p w14:paraId="3FC7D079" w14:textId="7DD3716D" w:rsidR="00B54F91" w:rsidRDefault="00B54F91" w:rsidP="007008B4">
            <w:pPr>
              <w:spacing w:line="276" w:lineRule="auto"/>
              <w:jc w:val="center"/>
              <w:rPr>
                <w:ins w:id="346" w:author="José Luis Caro Bozzino" w:date="2022-08-07T12:57:00Z"/>
                <w:rFonts w:ascii="Times New Roman" w:hAnsi="Times New Roman" w:cs="Times New Roman"/>
              </w:rPr>
            </w:pPr>
            <w:ins w:id="347" w:author="José Luis Caro Bozzino" w:date="2022-08-07T12:57:00Z">
              <w:r>
                <w:rPr>
                  <w:rFonts w:ascii="Times New Roman" w:hAnsi="Times New Roman" w:cs="Times New Roman"/>
                </w:rPr>
                <w:t>64</w:t>
              </w:r>
            </w:ins>
          </w:p>
        </w:tc>
        <w:tc>
          <w:tcPr>
            <w:tcW w:w="2711" w:type="dxa"/>
            <w:vAlign w:val="center"/>
          </w:tcPr>
          <w:p w14:paraId="6F958E7E" w14:textId="60C39C3E" w:rsidR="00B54F91" w:rsidRDefault="00B54F91" w:rsidP="007008B4">
            <w:pPr>
              <w:spacing w:line="276" w:lineRule="auto"/>
              <w:jc w:val="center"/>
              <w:rPr>
                <w:ins w:id="348" w:author="José Luis Caro Bozzino" w:date="2022-08-07T12:57:00Z"/>
                <w:rFonts w:ascii="Times New Roman" w:hAnsi="Times New Roman" w:cs="Times New Roman"/>
              </w:rPr>
            </w:pPr>
            <w:ins w:id="349" w:author="José Luis Caro Bozzino" w:date="2022-08-07T12:58:00Z">
              <w:r>
                <w:rPr>
                  <w:rFonts w:ascii="Times New Roman" w:hAnsi="Times New Roman" w:cs="Times New Roman"/>
                </w:rPr>
                <w:t>3</w:t>
              </w:r>
            </w:ins>
            <w:ins w:id="350" w:author="José Luis Caro Bozzino" w:date="2022-08-07T12:57:00Z">
              <w:r>
                <w:rPr>
                  <w:rFonts w:ascii="Times New Roman" w:hAnsi="Times New Roman" w:cs="Times New Roman"/>
                </w:rPr>
                <w:t>2</w:t>
              </w:r>
            </w:ins>
          </w:p>
        </w:tc>
      </w:tr>
      <w:tr w:rsidR="00B54F91" w14:paraId="031A39E8" w14:textId="77777777" w:rsidTr="007008B4">
        <w:trPr>
          <w:trHeight w:val="343"/>
          <w:ins w:id="351" w:author="José Luis Caro Bozzino" w:date="2022-08-07T12:57:00Z"/>
        </w:trPr>
        <w:tc>
          <w:tcPr>
            <w:tcW w:w="2710" w:type="dxa"/>
            <w:vMerge w:val="restart"/>
            <w:vAlign w:val="center"/>
          </w:tcPr>
          <w:p w14:paraId="258FD043" w14:textId="1F2D47EB" w:rsidR="00B54F91" w:rsidRDefault="00B54F91" w:rsidP="007008B4">
            <w:pPr>
              <w:spacing w:line="276" w:lineRule="auto"/>
              <w:jc w:val="center"/>
              <w:rPr>
                <w:ins w:id="352" w:author="José Luis Caro Bozzino" w:date="2022-08-07T12:57:00Z"/>
                <w:rFonts w:ascii="Times New Roman" w:hAnsi="Times New Roman" w:cs="Times New Roman"/>
              </w:rPr>
            </w:pPr>
            <w:ins w:id="353" w:author="José Luis Caro Bozzino" w:date="2022-08-07T12:57:00Z">
              <w:r>
                <w:rPr>
                  <w:rFonts w:ascii="Times New Roman" w:hAnsi="Times New Roman" w:cs="Times New Roman"/>
                </w:rPr>
                <w:t>48</w:t>
              </w:r>
            </w:ins>
          </w:p>
        </w:tc>
        <w:tc>
          <w:tcPr>
            <w:tcW w:w="2710" w:type="dxa"/>
            <w:vAlign w:val="center"/>
          </w:tcPr>
          <w:p w14:paraId="19355DA1" w14:textId="0966CE1D" w:rsidR="00B54F91" w:rsidRDefault="00B54F91" w:rsidP="007008B4">
            <w:pPr>
              <w:spacing w:line="276" w:lineRule="auto"/>
              <w:jc w:val="center"/>
              <w:rPr>
                <w:ins w:id="354" w:author="José Luis Caro Bozzino" w:date="2022-08-07T12:57:00Z"/>
                <w:rFonts w:ascii="Times New Roman" w:hAnsi="Times New Roman" w:cs="Times New Roman"/>
              </w:rPr>
            </w:pPr>
            <w:ins w:id="355" w:author="José Luis Caro Bozzino" w:date="2022-08-07T12:57:00Z">
              <w:r>
                <w:rPr>
                  <w:rFonts w:ascii="Times New Roman" w:hAnsi="Times New Roman" w:cs="Times New Roman"/>
                </w:rPr>
                <w:t>72</w:t>
              </w:r>
            </w:ins>
          </w:p>
        </w:tc>
        <w:tc>
          <w:tcPr>
            <w:tcW w:w="2711" w:type="dxa"/>
            <w:vAlign w:val="center"/>
          </w:tcPr>
          <w:p w14:paraId="2F55A150" w14:textId="4872936D" w:rsidR="00B54F91" w:rsidRDefault="00B54F91" w:rsidP="007008B4">
            <w:pPr>
              <w:spacing w:line="276" w:lineRule="auto"/>
              <w:jc w:val="center"/>
              <w:rPr>
                <w:ins w:id="356" w:author="José Luis Caro Bozzino" w:date="2022-08-07T12:57:00Z"/>
                <w:rFonts w:ascii="Times New Roman" w:hAnsi="Times New Roman" w:cs="Times New Roman"/>
              </w:rPr>
            </w:pPr>
            <w:ins w:id="357" w:author="José Luis Caro Bozzino" w:date="2022-08-07T12:58:00Z">
              <w:r>
                <w:rPr>
                  <w:rFonts w:ascii="Times New Roman" w:hAnsi="Times New Roman" w:cs="Times New Roman"/>
                </w:rPr>
                <w:t>36</w:t>
              </w:r>
            </w:ins>
          </w:p>
        </w:tc>
      </w:tr>
      <w:tr w:rsidR="00B54F91" w14:paraId="60634A8B" w14:textId="77777777" w:rsidTr="007008B4">
        <w:trPr>
          <w:trHeight w:val="343"/>
          <w:ins w:id="358" w:author="José Luis Caro Bozzino" w:date="2022-08-07T12:57:00Z"/>
        </w:trPr>
        <w:tc>
          <w:tcPr>
            <w:tcW w:w="2710" w:type="dxa"/>
            <w:vMerge/>
            <w:vAlign w:val="center"/>
          </w:tcPr>
          <w:p w14:paraId="202C2378" w14:textId="77777777" w:rsidR="00B54F91" w:rsidRDefault="00B54F91" w:rsidP="007008B4">
            <w:pPr>
              <w:spacing w:line="276" w:lineRule="auto"/>
              <w:jc w:val="center"/>
              <w:rPr>
                <w:ins w:id="359" w:author="José Luis Caro Bozzino" w:date="2022-08-07T12:57:00Z"/>
                <w:rFonts w:ascii="Times New Roman" w:hAnsi="Times New Roman" w:cs="Times New Roman"/>
              </w:rPr>
            </w:pPr>
          </w:p>
        </w:tc>
        <w:tc>
          <w:tcPr>
            <w:tcW w:w="2710" w:type="dxa"/>
            <w:vAlign w:val="center"/>
          </w:tcPr>
          <w:p w14:paraId="58597030" w14:textId="2EA29BBC" w:rsidR="00B54F91" w:rsidRDefault="00B54F91" w:rsidP="007008B4">
            <w:pPr>
              <w:spacing w:line="276" w:lineRule="auto"/>
              <w:jc w:val="center"/>
              <w:rPr>
                <w:ins w:id="360" w:author="José Luis Caro Bozzino" w:date="2022-08-07T12:57:00Z"/>
                <w:rFonts w:ascii="Times New Roman" w:hAnsi="Times New Roman" w:cs="Times New Roman"/>
              </w:rPr>
            </w:pPr>
            <w:ins w:id="361" w:author="José Luis Caro Bozzino" w:date="2022-08-07T12:57:00Z">
              <w:r>
                <w:rPr>
                  <w:rFonts w:ascii="Times New Roman" w:hAnsi="Times New Roman" w:cs="Times New Roman"/>
                </w:rPr>
                <w:t>96</w:t>
              </w:r>
            </w:ins>
          </w:p>
        </w:tc>
        <w:tc>
          <w:tcPr>
            <w:tcW w:w="2711" w:type="dxa"/>
            <w:vAlign w:val="center"/>
          </w:tcPr>
          <w:p w14:paraId="7A31B7C0" w14:textId="38017102" w:rsidR="00B54F91" w:rsidRDefault="00B54F91" w:rsidP="007008B4">
            <w:pPr>
              <w:spacing w:line="276" w:lineRule="auto"/>
              <w:jc w:val="center"/>
              <w:rPr>
                <w:ins w:id="362" w:author="José Luis Caro Bozzino" w:date="2022-08-07T12:57:00Z"/>
                <w:rFonts w:ascii="Times New Roman" w:hAnsi="Times New Roman" w:cs="Times New Roman"/>
              </w:rPr>
            </w:pPr>
            <w:ins w:id="363" w:author="José Luis Caro Bozzino" w:date="2022-08-07T12:58:00Z">
              <w:r>
                <w:rPr>
                  <w:rFonts w:ascii="Times New Roman" w:hAnsi="Times New Roman" w:cs="Times New Roman"/>
                </w:rPr>
                <w:t>36</w:t>
              </w:r>
            </w:ins>
          </w:p>
        </w:tc>
      </w:tr>
      <w:tr w:rsidR="00B54F91" w14:paraId="0CB68157" w14:textId="77777777" w:rsidTr="007008B4">
        <w:trPr>
          <w:trHeight w:val="343"/>
          <w:ins w:id="364" w:author="José Luis Caro Bozzino" w:date="2022-08-07T12:57:00Z"/>
        </w:trPr>
        <w:tc>
          <w:tcPr>
            <w:tcW w:w="2710" w:type="dxa"/>
            <w:vMerge w:val="restart"/>
            <w:vAlign w:val="center"/>
          </w:tcPr>
          <w:p w14:paraId="5C2F91D5" w14:textId="7FBA7F07" w:rsidR="00B54F91" w:rsidRDefault="00B54F91" w:rsidP="007008B4">
            <w:pPr>
              <w:spacing w:line="276" w:lineRule="auto"/>
              <w:jc w:val="center"/>
              <w:rPr>
                <w:ins w:id="365" w:author="José Luis Caro Bozzino" w:date="2022-08-07T12:57:00Z"/>
                <w:rFonts w:ascii="Times New Roman" w:hAnsi="Times New Roman" w:cs="Times New Roman"/>
              </w:rPr>
            </w:pPr>
            <w:ins w:id="366" w:author="José Luis Caro Bozzino" w:date="2022-08-07T12:57:00Z">
              <w:r>
                <w:rPr>
                  <w:rFonts w:ascii="Times New Roman" w:hAnsi="Times New Roman" w:cs="Times New Roman"/>
                </w:rPr>
                <w:t>64</w:t>
              </w:r>
            </w:ins>
          </w:p>
        </w:tc>
        <w:tc>
          <w:tcPr>
            <w:tcW w:w="2710" w:type="dxa"/>
            <w:vAlign w:val="center"/>
          </w:tcPr>
          <w:p w14:paraId="27FA8254" w14:textId="5FD77006" w:rsidR="00B54F91" w:rsidRDefault="00B54F91" w:rsidP="007008B4">
            <w:pPr>
              <w:spacing w:line="276" w:lineRule="auto"/>
              <w:jc w:val="center"/>
              <w:rPr>
                <w:ins w:id="367" w:author="José Luis Caro Bozzino" w:date="2022-08-07T12:57:00Z"/>
                <w:rFonts w:ascii="Times New Roman" w:hAnsi="Times New Roman" w:cs="Times New Roman"/>
              </w:rPr>
            </w:pPr>
            <w:ins w:id="368" w:author="José Luis Caro Bozzino" w:date="2022-08-07T12:57:00Z">
              <w:r>
                <w:rPr>
                  <w:rFonts w:ascii="Times New Roman" w:hAnsi="Times New Roman" w:cs="Times New Roman"/>
                </w:rPr>
                <w:t>96</w:t>
              </w:r>
            </w:ins>
          </w:p>
        </w:tc>
        <w:tc>
          <w:tcPr>
            <w:tcW w:w="2711" w:type="dxa"/>
            <w:vAlign w:val="center"/>
          </w:tcPr>
          <w:p w14:paraId="5066A436" w14:textId="7B0C102D" w:rsidR="00B54F91" w:rsidRDefault="00B54F91" w:rsidP="007008B4">
            <w:pPr>
              <w:spacing w:line="276" w:lineRule="auto"/>
              <w:jc w:val="center"/>
              <w:rPr>
                <w:ins w:id="369" w:author="José Luis Caro Bozzino" w:date="2022-08-07T12:57:00Z"/>
                <w:rFonts w:ascii="Times New Roman" w:hAnsi="Times New Roman" w:cs="Times New Roman"/>
              </w:rPr>
            </w:pPr>
            <w:ins w:id="370" w:author="José Luis Caro Bozzino" w:date="2022-08-07T12:58:00Z">
              <w:r>
                <w:rPr>
                  <w:rFonts w:ascii="Times New Roman" w:hAnsi="Times New Roman" w:cs="Times New Roman"/>
                </w:rPr>
                <w:t>42</w:t>
              </w:r>
            </w:ins>
          </w:p>
        </w:tc>
      </w:tr>
      <w:tr w:rsidR="00B54F91" w14:paraId="659B10EC" w14:textId="77777777" w:rsidTr="007008B4">
        <w:trPr>
          <w:trHeight w:val="343"/>
          <w:ins w:id="371" w:author="José Luis Caro Bozzino" w:date="2022-08-07T12:57:00Z"/>
        </w:trPr>
        <w:tc>
          <w:tcPr>
            <w:tcW w:w="2710" w:type="dxa"/>
            <w:vMerge/>
            <w:vAlign w:val="center"/>
          </w:tcPr>
          <w:p w14:paraId="508C924A" w14:textId="77777777" w:rsidR="00B54F91" w:rsidRDefault="00B54F91" w:rsidP="007008B4">
            <w:pPr>
              <w:spacing w:line="276" w:lineRule="auto"/>
              <w:jc w:val="center"/>
              <w:rPr>
                <w:ins w:id="372" w:author="José Luis Caro Bozzino" w:date="2022-08-07T12:57:00Z"/>
                <w:rFonts w:ascii="Times New Roman" w:hAnsi="Times New Roman" w:cs="Times New Roman"/>
              </w:rPr>
            </w:pPr>
          </w:p>
        </w:tc>
        <w:tc>
          <w:tcPr>
            <w:tcW w:w="2710" w:type="dxa"/>
            <w:vAlign w:val="center"/>
          </w:tcPr>
          <w:p w14:paraId="3BD4F6C0" w14:textId="55EB104A" w:rsidR="00B54F91" w:rsidRDefault="00B54F91" w:rsidP="007008B4">
            <w:pPr>
              <w:spacing w:line="276" w:lineRule="auto"/>
              <w:jc w:val="center"/>
              <w:rPr>
                <w:ins w:id="373" w:author="José Luis Caro Bozzino" w:date="2022-08-07T12:57:00Z"/>
                <w:rFonts w:ascii="Times New Roman" w:hAnsi="Times New Roman" w:cs="Times New Roman"/>
              </w:rPr>
            </w:pPr>
            <w:ins w:id="374" w:author="José Luis Caro Bozzino" w:date="2022-08-07T12:57:00Z">
              <w:r>
                <w:rPr>
                  <w:rFonts w:ascii="Times New Roman" w:hAnsi="Times New Roman" w:cs="Times New Roman"/>
                </w:rPr>
                <w:t>128</w:t>
              </w:r>
            </w:ins>
          </w:p>
        </w:tc>
        <w:tc>
          <w:tcPr>
            <w:tcW w:w="2711" w:type="dxa"/>
            <w:vAlign w:val="center"/>
          </w:tcPr>
          <w:p w14:paraId="740B03BB" w14:textId="68AF5F5A" w:rsidR="00B54F91" w:rsidRDefault="00B54F91" w:rsidP="007008B4">
            <w:pPr>
              <w:spacing w:line="276" w:lineRule="auto"/>
              <w:jc w:val="center"/>
              <w:rPr>
                <w:ins w:id="375" w:author="José Luis Caro Bozzino" w:date="2022-08-07T12:57:00Z"/>
                <w:rFonts w:ascii="Times New Roman" w:hAnsi="Times New Roman" w:cs="Times New Roman"/>
              </w:rPr>
            </w:pPr>
            <w:ins w:id="376" w:author="José Luis Caro Bozzino" w:date="2022-08-07T12:58:00Z">
              <w:r>
                <w:rPr>
                  <w:rFonts w:ascii="Times New Roman" w:hAnsi="Times New Roman" w:cs="Times New Roman"/>
                </w:rPr>
                <w:t>44</w:t>
              </w:r>
            </w:ins>
          </w:p>
        </w:tc>
      </w:tr>
      <w:tr w:rsidR="00B54F91" w14:paraId="42270C20" w14:textId="77777777" w:rsidTr="007008B4">
        <w:trPr>
          <w:trHeight w:val="343"/>
          <w:ins w:id="377" w:author="José Luis Caro Bozzino" w:date="2022-08-07T12:57:00Z"/>
        </w:trPr>
        <w:tc>
          <w:tcPr>
            <w:tcW w:w="2710" w:type="dxa"/>
            <w:vMerge w:val="restart"/>
            <w:vAlign w:val="center"/>
          </w:tcPr>
          <w:p w14:paraId="08E50E78" w14:textId="34A60C81" w:rsidR="00B54F91" w:rsidRDefault="00B54F91" w:rsidP="007008B4">
            <w:pPr>
              <w:spacing w:line="276" w:lineRule="auto"/>
              <w:jc w:val="center"/>
              <w:rPr>
                <w:ins w:id="378" w:author="José Luis Caro Bozzino" w:date="2022-08-07T12:57:00Z"/>
                <w:rFonts w:ascii="Times New Roman" w:hAnsi="Times New Roman" w:cs="Times New Roman"/>
              </w:rPr>
            </w:pPr>
            <w:ins w:id="379" w:author="José Luis Caro Bozzino" w:date="2022-08-07T12:57:00Z">
              <w:r>
                <w:rPr>
                  <w:rFonts w:ascii="Times New Roman" w:hAnsi="Times New Roman" w:cs="Times New Roman"/>
                </w:rPr>
                <w:t>96</w:t>
              </w:r>
            </w:ins>
          </w:p>
        </w:tc>
        <w:tc>
          <w:tcPr>
            <w:tcW w:w="2710" w:type="dxa"/>
            <w:vAlign w:val="center"/>
          </w:tcPr>
          <w:p w14:paraId="5668D82D" w14:textId="2B23C9ED" w:rsidR="00B54F91" w:rsidRDefault="00B54F91" w:rsidP="007008B4">
            <w:pPr>
              <w:spacing w:line="276" w:lineRule="auto"/>
              <w:jc w:val="center"/>
              <w:rPr>
                <w:ins w:id="380" w:author="José Luis Caro Bozzino" w:date="2022-08-07T12:57:00Z"/>
                <w:rFonts w:ascii="Times New Roman" w:hAnsi="Times New Roman" w:cs="Times New Roman"/>
              </w:rPr>
            </w:pPr>
            <w:ins w:id="381" w:author="José Luis Caro Bozzino" w:date="2022-08-07T12:57:00Z">
              <w:r>
                <w:rPr>
                  <w:rFonts w:ascii="Times New Roman" w:hAnsi="Times New Roman" w:cs="Times New Roman"/>
                </w:rPr>
                <w:t>96</w:t>
              </w:r>
            </w:ins>
          </w:p>
        </w:tc>
        <w:tc>
          <w:tcPr>
            <w:tcW w:w="2711" w:type="dxa"/>
            <w:vAlign w:val="center"/>
          </w:tcPr>
          <w:p w14:paraId="0F3A143C" w14:textId="7C94EAB7" w:rsidR="00B54F91" w:rsidRDefault="00B54F91" w:rsidP="007008B4">
            <w:pPr>
              <w:spacing w:line="276" w:lineRule="auto"/>
              <w:jc w:val="center"/>
              <w:rPr>
                <w:ins w:id="382" w:author="José Luis Caro Bozzino" w:date="2022-08-07T12:57:00Z"/>
                <w:rFonts w:ascii="Times New Roman" w:hAnsi="Times New Roman" w:cs="Times New Roman"/>
              </w:rPr>
            </w:pPr>
            <w:ins w:id="383" w:author="José Luis Caro Bozzino" w:date="2022-08-07T12:58:00Z">
              <w:r>
                <w:rPr>
                  <w:rFonts w:ascii="Times New Roman" w:hAnsi="Times New Roman" w:cs="Times New Roman"/>
                </w:rPr>
                <w:t>52</w:t>
              </w:r>
            </w:ins>
          </w:p>
        </w:tc>
      </w:tr>
      <w:tr w:rsidR="00B54F91" w14:paraId="10380E22" w14:textId="77777777" w:rsidTr="007008B4">
        <w:trPr>
          <w:trHeight w:val="343"/>
          <w:ins w:id="384" w:author="José Luis Caro Bozzino" w:date="2022-08-07T12:57:00Z"/>
        </w:trPr>
        <w:tc>
          <w:tcPr>
            <w:tcW w:w="2710" w:type="dxa"/>
            <w:vMerge/>
            <w:vAlign w:val="center"/>
          </w:tcPr>
          <w:p w14:paraId="6F0908A8" w14:textId="77777777" w:rsidR="00B54F91" w:rsidRDefault="00B54F91" w:rsidP="007008B4">
            <w:pPr>
              <w:spacing w:line="276" w:lineRule="auto"/>
              <w:jc w:val="center"/>
              <w:rPr>
                <w:ins w:id="385" w:author="José Luis Caro Bozzino" w:date="2022-08-07T12:57:00Z"/>
                <w:rFonts w:ascii="Times New Roman" w:hAnsi="Times New Roman" w:cs="Times New Roman"/>
              </w:rPr>
            </w:pPr>
          </w:p>
        </w:tc>
        <w:tc>
          <w:tcPr>
            <w:tcW w:w="2710" w:type="dxa"/>
            <w:vAlign w:val="center"/>
          </w:tcPr>
          <w:p w14:paraId="489DF77D" w14:textId="6016184E" w:rsidR="00B54F91" w:rsidRDefault="00B54F91" w:rsidP="007008B4">
            <w:pPr>
              <w:spacing w:line="276" w:lineRule="auto"/>
              <w:jc w:val="center"/>
              <w:rPr>
                <w:ins w:id="386" w:author="José Luis Caro Bozzino" w:date="2022-08-07T12:57:00Z"/>
                <w:rFonts w:ascii="Times New Roman" w:hAnsi="Times New Roman" w:cs="Times New Roman"/>
              </w:rPr>
            </w:pPr>
            <w:ins w:id="387" w:author="José Luis Caro Bozzino" w:date="2022-08-07T12:57:00Z">
              <w:r>
                <w:rPr>
                  <w:rFonts w:ascii="Times New Roman" w:hAnsi="Times New Roman" w:cs="Times New Roman"/>
                </w:rPr>
                <w:t>144</w:t>
              </w:r>
            </w:ins>
          </w:p>
        </w:tc>
        <w:tc>
          <w:tcPr>
            <w:tcW w:w="2711" w:type="dxa"/>
            <w:vAlign w:val="center"/>
          </w:tcPr>
          <w:p w14:paraId="6F2C43F5" w14:textId="31291279" w:rsidR="00B54F91" w:rsidRDefault="00B54F91" w:rsidP="007008B4">
            <w:pPr>
              <w:spacing w:line="276" w:lineRule="auto"/>
              <w:jc w:val="center"/>
              <w:rPr>
                <w:ins w:id="388" w:author="José Luis Caro Bozzino" w:date="2022-08-07T12:57:00Z"/>
                <w:rFonts w:ascii="Times New Roman" w:hAnsi="Times New Roman" w:cs="Times New Roman"/>
              </w:rPr>
            </w:pPr>
            <w:ins w:id="389" w:author="José Luis Caro Bozzino" w:date="2022-08-07T12:58:00Z">
              <w:r>
                <w:rPr>
                  <w:rFonts w:ascii="Times New Roman" w:hAnsi="Times New Roman" w:cs="Times New Roman"/>
                </w:rPr>
                <w:t>54</w:t>
              </w:r>
            </w:ins>
          </w:p>
        </w:tc>
      </w:tr>
      <w:tr w:rsidR="00B54F91" w14:paraId="44E70401" w14:textId="77777777" w:rsidTr="007008B4">
        <w:trPr>
          <w:trHeight w:val="220"/>
          <w:ins w:id="390" w:author="José Luis Caro Bozzino" w:date="2022-08-07T12:57:00Z"/>
        </w:trPr>
        <w:tc>
          <w:tcPr>
            <w:tcW w:w="2710" w:type="dxa"/>
            <w:vMerge w:val="restart"/>
            <w:vAlign w:val="center"/>
          </w:tcPr>
          <w:p w14:paraId="5182F934" w14:textId="7AB840F9" w:rsidR="00B54F91" w:rsidRDefault="00B54F91" w:rsidP="007008B4">
            <w:pPr>
              <w:spacing w:line="276" w:lineRule="auto"/>
              <w:jc w:val="center"/>
              <w:rPr>
                <w:ins w:id="391" w:author="José Luis Caro Bozzino" w:date="2022-08-07T12:57:00Z"/>
                <w:rFonts w:ascii="Times New Roman" w:hAnsi="Times New Roman" w:cs="Times New Roman"/>
              </w:rPr>
            </w:pPr>
            <w:ins w:id="392" w:author="José Luis Caro Bozzino" w:date="2022-08-07T12:57:00Z">
              <w:r>
                <w:rPr>
                  <w:rFonts w:ascii="Times New Roman" w:hAnsi="Times New Roman" w:cs="Times New Roman"/>
                </w:rPr>
                <w:t>128</w:t>
              </w:r>
            </w:ins>
          </w:p>
        </w:tc>
        <w:tc>
          <w:tcPr>
            <w:tcW w:w="2710" w:type="dxa"/>
            <w:vAlign w:val="center"/>
          </w:tcPr>
          <w:p w14:paraId="289F2B57" w14:textId="388BFEC6" w:rsidR="00B54F91" w:rsidRDefault="00B54F91" w:rsidP="007008B4">
            <w:pPr>
              <w:spacing w:line="276" w:lineRule="auto"/>
              <w:jc w:val="center"/>
              <w:rPr>
                <w:ins w:id="393" w:author="José Luis Caro Bozzino" w:date="2022-08-07T12:57:00Z"/>
                <w:rFonts w:ascii="Times New Roman" w:hAnsi="Times New Roman" w:cs="Times New Roman"/>
              </w:rPr>
            </w:pPr>
            <w:ins w:id="394" w:author="José Luis Caro Bozzino" w:date="2022-08-07T12:57:00Z">
              <w:r>
                <w:rPr>
                  <w:rFonts w:ascii="Times New Roman" w:hAnsi="Times New Roman" w:cs="Times New Roman"/>
                </w:rPr>
                <w:t>128</w:t>
              </w:r>
            </w:ins>
          </w:p>
        </w:tc>
        <w:tc>
          <w:tcPr>
            <w:tcW w:w="2711" w:type="dxa"/>
            <w:vAlign w:val="center"/>
          </w:tcPr>
          <w:p w14:paraId="7D4E6E36" w14:textId="2CC21702" w:rsidR="00B54F91" w:rsidRDefault="00B54F91" w:rsidP="007008B4">
            <w:pPr>
              <w:spacing w:line="276" w:lineRule="auto"/>
              <w:jc w:val="center"/>
              <w:rPr>
                <w:ins w:id="395" w:author="José Luis Caro Bozzino" w:date="2022-08-07T12:57:00Z"/>
                <w:rFonts w:ascii="Times New Roman" w:hAnsi="Times New Roman" w:cs="Times New Roman"/>
              </w:rPr>
            </w:pPr>
            <w:ins w:id="396" w:author="José Luis Caro Bozzino" w:date="2022-08-07T12:58:00Z">
              <w:r>
                <w:rPr>
                  <w:rFonts w:ascii="Times New Roman" w:hAnsi="Times New Roman" w:cs="Times New Roman"/>
                </w:rPr>
                <w:t>68</w:t>
              </w:r>
            </w:ins>
          </w:p>
        </w:tc>
      </w:tr>
      <w:tr w:rsidR="00B54F91" w14:paraId="467D9F8C" w14:textId="77777777" w:rsidTr="007008B4">
        <w:trPr>
          <w:trHeight w:val="220"/>
          <w:ins w:id="397" w:author="José Luis Caro Bozzino" w:date="2022-08-07T12:57:00Z"/>
        </w:trPr>
        <w:tc>
          <w:tcPr>
            <w:tcW w:w="2710" w:type="dxa"/>
            <w:vMerge/>
          </w:tcPr>
          <w:p w14:paraId="6D9173E6" w14:textId="77777777" w:rsidR="00B54F91" w:rsidRDefault="00B54F91" w:rsidP="007008B4">
            <w:pPr>
              <w:spacing w:line="276" w:lineRule="auto"/>
              <w:jc w:val="center"/>
              <w:rPr>
                <w:ins w:id="398" w:author="José Luis Caro Bozzino" w:date="2022-08-07T12:57:00Z"/>
                <w:rFonts w:ascii="Times New Roman" w:hAnsi="Times New Roman" w:cs="Times New Roman"/>
              </w:rPr>
            </w:pPr>
          </w:p>
        </w:tc>
        <w:tc>
          <w:tcPr>
            <w:tcW w:w="2710" w:type="dxa"/>
            <w:vAlign w:val="center"/>
          </w:tcPr>
          <w:p w14:paraId="00184116" w14:textId="280C1B5F" w:rsidR="00B54F91" w:rsidRDefault="00B54F91" w:rsidP="007008B4">
            <w:pPr>
              <w:spacing w:line="276" w:lineRule="auto"/>
              <w:jc w:val="center"/>
              <w:rPr>
                <w:ins w:id="399" w:author="José Luis Caro Bozzino" w:date="2022-08-07T12:57:00Z"/>
                <w:rFonts w:ascii="Times New Roman" w:hAnsi="Times New Roman" w:cs="Times New Roman"/>
              </w:rPr>
            </w:pPr>
            <w:ins w:id="400" w:author="José Luis Caro Bozzino" w:date="2022-08-07T12:57:00Z">
              <w:r>
                <w:rPr>
                  <w:rFonts w:ascii="Times New Roman" w:hAnsi="Times New Roman" w:cs="Times New Roman"/>
                </w:rPr>
                <w:t>192</w:t>
              </w:r>
            </w:ins>
          </w:p>
        </w:tc>
        <w:tc>
          <w:tcPr>
            <w:tcW w:w="2711" w:type="dxa"/>
            <w:vAlign w:val="center"/>
          </w:tcPr>
          <w:p w14:paraId="3D85864A" w14:textId="335C0111" w:rsidR="00B54F91" w:rsidRDefault="00B54F91" w:rsidP="007008B4">
            <w:pPr>
              <w:spacing w:line="276" w:lineRule="auto"/>
              <w:jc w:val="center"/>
              <w:rPr>
                <w:ins w:id="401" w:author="José Luis Caro Bozzino" w:date="2022-08-07T12:57:00Z"/>
                <w:rFonts w:ascii="Times New Roman" w:hAnsi="Times New Roman" w:cs="Times New Roman"/>
              </w:rPr>
            </w:pPr>
            <w:ins w:id="402" w:author="José Luis Caro Bozzino" w:date="2022-08-07T12:58:00Z">
              <w:r>
                <w:rPr>
                  <w:rFonts w:ascii="Times New Roman" w:hAnsi="Times New Roman" w:cs="Times New Roman"/>
                </w:rPr>
                <w:t>69</w:t>
              </w:r>
            </w:ins>
          </w:p>
        </w:tc>
      </w:tr>
      <w:tr w:rsidR="00B54F91" w14:paraId="648998B2" w14:textId="77777777" w:rsidTr="007008B4">
        <w:trPr>
          <w:trHeight w:val="220"/>
          <w:ins w:id="403" w:author="José Luis Caro Bozzino" w:date="2022-08-07T12:57:00Z"/>
        </w:trPr>
        <w:tc>
          <w:tcPr>
            <w:tcW w:w="2710" w:type="dxa"/>
            <w:vMerge/>
          </w:tcPr>
          <w:p w14:paraId="5C5E9D18" w14:textId="77777777" w:rsidR="00B54F91" w:rsidRDefault="00B54F91" w:rsidP="007008B4">
            <w:pPr>
              <w:spacing w:line="276" w:lineRule="auto"/>
              <w:jc w:val="center"/>
              <w:rPr>
                <w:ins w:id="404" w:author="José Luis Caro Bozzino" w:date="2022-08-07T12:57:00Z"/>
                <w:rFonts w:ascii="Times New Roman" w:hAnsi="Times New Roman" w:cs="Times New Roman"/>
              </w:rPr>
            </w:pPr>
          </w:p>
        </w:tc>
        <w:tc>
          <w:tcPr>
            <w:tcW w:w="2710" w:type="dxa"/>
            <w:vAlign w:val="center"/>
          </w:tcPr>
          <w:p w14:paraId="34BD7664" w14:textId="3D16C71D" w:rsidR="00B54F91" w:rsidRDefault="00B54F91" w:rsidP="007008B4">
            <w:pPr>
              <w:spacing w:line="276" w:lineRule="auto"/>
              <w:jc w:val="center"/>
              <w:rPr>
                <w:ins w:id="405" w:author="José Luis Caro Bozzino" w:date="2022-08-07T12:57:00Z"/>
                <w:rFonts w:ascii="Times New Roman" w:hAnsi="Times New Roman" w:cs="Times New Roman"/>
              </w:rPr>
            </w:pPr>
            <w:ins w:id="406" w:author="José Luis Caro Bozzino" w:date="2022-08-07T12:57:00Z">
              <w:r>
                <w:rPr>
                  <w:rFonts w:ascii="Times New Roman" w:hAnsi="Times New Roman" w:cs="Times New Roman"/>
                </w:rPr>
                <w:t>256</w:t>
              </w:r>
            </w:ins>
          </w:p>
        </w:tc>
        <w:tc>
          <w:tcPr>
            <w:tcW w:w="2711" w:type="dxa"/>
            <w:vAlign w:val="center"/>
          </w:tcPr>
          <w:p w14:paraId="6373978B" w14:textId="4D0F377D" w:rsidR="00B54F91" w:rsidRDefault="00B54F91" w:rsidP="007008B4">
            <w:pPr>
              <w:spacing w:line="276" w:lineRule="auto"/>
              <w:jc w:val="center"/>
              <w:rPr>
                <w:ins w:id="407" w:author="José Luis Caro Bozzino" w:date="2022-08-07T12:57:00Z"/>
                <w:rFonts w:ascii="Times New Roman" w:hAnsi="Times New Roman" w:cs="Times New Roman"/>
              </w:rPr>
            </w:pPr>
            <w:ins w:id="408" w:author="José Luis Caro Bozzino" w:date="2022-08-07T12:59:00Z">
              <w:r>
                <w:rPr>
                  <w:rFonts w:ascii="Times New Roman" w:hAnsi="Times New Roman" w:cs="Times New Roman"/>
                </w:rPr>
                <w:t>72</w:t>
              </w:r>
            </w:ins>
          </w:p>
        </w:tc>
      </w:tr>
    </w:tbl>
    <w:p w14:paraId="3934EA2E" w14:textId="77777777" w:rsidR="00B54F91" w:rsidRDefault="00B54F91" w:rsidP="007A79E3">
      <w:pPr>
        <w:spacing w:line="360" w:lineRule="auto"/>
        <w:ind w:left="360" w:firstLine="348"/>
        <w:jc w:val="both"/>
        <w:rPr>
          <w:ins w:id="409" w:author="José Luis Caro Bozzino" w:date="2022-08-07T12:55:00Z"/>
          <w:rFonts w:ascii="Times New Roman" w:hAnsi="Times New Roman" w:cs="Times New Roman"/>
        </w:rPr>
      </w:pPr>
    </w:p>
    <w:p w14:paraId="4993AACB" w14:textId="77777777" w:rsidR="00B54F91" w:rsidRDefault="00B54F91" w:rsidP="007A79E3">
      <w:pPr>
        <w:spacing w:line="360" w:lineRule="auto"/>
        <w:ind w:left="360" w:firstLine="348"/>
        <w:jc w:val="both"/>
        <w:rPr>
          <w:ins w:id="410" w:author="José Luis Caro Bozzino" w:date="2022-08-07T12:53:00Z"/>
          <w:rFonts w:ascii="Times New Roman" w:hAnsi="Times New Roman" w:cs="Times New Roman"/>
        </w:rPr>
      </w:pPr>
    </w:p>
    <w:p w14:paraId="46D26EC2" w14:textId="746C6A17" w:rsidR="003968DC" w:rsidRDefault="003968DC" w:rsidP="007A79E3">
      <w:pPr>
        <w:spacing w:line="360" w:lineRule="auto"/>
        <w:ind w:left="360" w:firstLine="348"/>
        <w:jc w:val="both"/>
        <w:rPr>
          <w:rFonts w:ascii="Times New Roman" w:hAnsi="Times New Roman" w:cs="Times New Roman"/>
        </w:rPr>
      </w:pPr>
      <w:ins w:id="411" w:author="José Luis Caro Bozzino" w:date="2022-08-07T12:53:00Z">
        <w:r>
          <w:rPr>
            <w:rFonts w:ascii="Times New Roman" w:hAnsi="Times New Roman" w:cs="Times New Roman"/>
          </w:rPr>
          <w:t xml:space="preserve">Para </w:t>
        </w:r>
        <w:proofErr w:type="spellStart"/>
        <w:r>
          <w:rPr>
            <w:rFonts w:ascii="Times New Roman" w:hAnsi="Times New Roman" w:cs="Times New Roman"/>
          </w:rPr>
          <w:t>Speck</w:t>
        </w:r>
        <w:proofErr w:type="spellEnd"/>
        <w:r>
          <w:rPr>
            <w:rFonts w:ascii="Times New Roman" w:hAnsi="Times New Roman" w:cs="Times New Roman"/>
          </w:rPr>
          <w:t>, las versiones implementadas permiten trabajar con pa</w:t>
        </w:r>
      </w:ins>
      <w:ins w:id="412" w:author="José Luis Caro Bozzino" w:date="2022-08-07T12:54:00Z">
        <w:r>
          <w:rPr>
            <w:rFonts w:ascii="Times New Roman" w:hAnsi="Times New Roman" w:cs="Times New Roman"/>
          </w:rPr>
          <w:t>res de bloques</w:t>
        </w:r>
        <w:r w:rsidR="00B54F91">
          <w:rPr>
            <w:rFonts w:ascii="Times New Roman" w:hAnsi="Times New Roman" w:cs="Times New Roman"/>
          </w:rPr>
          <w:t xml:space="preserve"> de 16, 24, 32, 48 y 64 bits.</w:t>
        </w:r>
      </w:ins>
      <w:ins w:id="413" w:author="José Luis Caro Bozzino" w:date="2022-08-07T12:56:00Z">
        <w:r w:rsidR="00B54F91">
          <w:rPr>
            <w:rFonts w:ascii="Times New Roman" w:hAnsi="Times New Roman" w:cs="Times New Roman"/>
          </w:rPr>
          <w:t xml:space="preserve"> Los parámetros de esta familia de algoritmos se encuentran desglosados anteriormente en el apartado 4.1.3</w:t>
        </w:r>
      </w:ins>
    </w:p>
    <w:p w14:paraId="01E809A2" w14:textId="3EF2DE75" w:rsidR="008B36D2" w:rsidRDefault="008B36D2" w:rsidP="007A79E3">
      <w:pPr>
        <w:spacing w:line="360" w:lineRule="auto"/>
        <w:jc w:val="both"/>
        <w:rPr>
          <w:rFonts w:ascii="Times New Roman" w:hAnsi="Times New Roman" w:cs="Times New Roman"/>
        </w:rPr>
      </w:pPr>
      <w:r>
        <w:rPr>
          <w:rFonts w:ascii="Times New Roman" w:hAnsi="Times New Roman" w:cs="Times New Roman"/>
        </w:rPr>
        <w:lastRenderedPageBreak/>
        <w:tab/>
        <w:t xml:space="preserve">Una vez dentro de la aplicación web, se encuentra una página de inicio con la información de las funcionalidades actuales de </w:t>
      </w:r>
      <w:proofErr w:type="spellStart"/>
      <w:ins w:id="414" w:author="José Luis Caro Bozzino" w:date="2022-08-07T12:50:00Z">
        <w:r w:rsidR="003968DC">
          <w:rPr>
            <w:rFonts w:ascii="Times New Roman" w:hAnsi="Times New Roman" w:cs="Times New Roman"/>
          </w:rPr>
          <w:t>L</w:t>
        </w:r>
      </w:ins>
      <w:del w:id="415" w:author="José Luis Caro Bozzino" w:date="2022-08-07T12:50:00Z">
        <w:r w:rsidDel="003968DC">
          <w:rPr>
            <w:rFonts w:ascii="Times New Roman" w:hAnsi="Times New Roman" w:cs="Times New Roman"/>
          </w:rPr>
          <w:delText>l</w:delText>
        </w:r>
      </w:del>
      <w:r>
        <w:rPr>
          <w:rFonts w:ascii="Times New Roman" w:hAnsi="Times New Roman" w:cs="Times New Roman"/>
        </w:rPr>
        <w:t>ightCipher</w:t>
      </w:r>
      <w:proofErr w:type="spellEnd"/>
      <w:r>
        <w:rPr>
          <w:rFonts w:ascii="Times New Roman" w:hAnsi="Times New Roman" w:cs="Times New Roman"/>
        </w:rPr>
        <w:t>:</w:t>
      </w:r>
    </w:p>
    <w:p w14:paraId="3E05916A" w14:textId="77777777" w:rsidR="001606C8" w:rsidRDefault="001606C8" w:rsidP="007A79E3">
      <w:pPr>
        <w:spacing w:line="360" w:lineRule="auto"/>
        <w:jc w:val="both"/>
        <w:rPr>
          <w:rFonts w:ascii="Times New Roman" w:hAnsi="Times New Roman" w:cs="Times New Roman"/>
        </w:rPr>
      </w:pPr>
    </w:p>
    <w:p w14:paraId="0A0F6F72" w14:textId="77777777" w:rsidR="008B36D2" w:rsidRDefault="008B36D2" w:rsidP="008B36D2">
      <w:pPr>
        <w:keepNext/>
        <w:spacing w:line="360" w:lineRule="auto"/>
        <w:ind w:left="360" w:firstLine="348"/>
        <w:jc w:val="both"/>
      </w:pPr>
      <w:r>
        <w:rPr>
          <w:noProof/>
        </w:rPr>
        <w:drawing>
          <wp:inline distT="0" distB="0" distL="0" distR="0" wp14:anchorId="6CCD884D" wp14:editId="188A4647">
            <wp:extent cx="5553864" cy="2613660"/>
            <wp:effectExtent l="0" t="0" r="8890" b="0"/>
            <wp:docPr id="15" name="Imagen 15"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Escala de tiempo&#10;&#10;Descripción generada automáticamente con confianza baja"/>
                    <pic:cNvPicPr/>
                  </pic:nvPicPr>
                  <pic:blipFill>
                    <a:blip r:embed="rId27"/>
                    <a:stretch>
                      <a:fillRect/>
                    </a:stretch>
                  </pic:blipFill>
                  <pic:spPr>
                    <a:xfrm>
                      <a:off x="0" y="0"/>
                      <a:ext cx="5560590" cy="2616825"/>
                    </a:xfrm>
                    <a:prstGeom prst="rect">
                      <a:avLst/>
                    </a:prstGeom>
                  </pic:spPr>
                </pic:pic>
              </a:graphicData>
            </a:graphic>
          </wp:inline>
        </w:drawing>
      </w:r>
    </w:p>
    <w:p w14:paraId="569E1046" w14:textId="49BF0272" w:rsidR="008B36D2" w:rsidRDefault="008B36D2" w:rsidP="008B36D2">
      <w:pPr>
        <w:pStyle w:val="Descripcin"/>
        <w:ind w:firstLine="360"/>
        <w:jc w:val="both"/>
      </w:pPr>
      <w:r>
        <w:t xml:space="preserve">Pantalla de </w:t>
      </w:r>
      <w:commentRangeStart w:id="416"/>
      <w:r>
        <w:t>inicio</w:t>
      </w:r>
      <w:commentRangeEnd w:id="416"/>
      <w:r w:rsidR="00481EF7">
        <w:rPr>
          <w:rStyle w:val="Refdecomentario"/>
          <w:i w:val="0"/>
          <w:iCs w:val="0"/>
          <w:color w:val="auto"/>
        </w:rPr>
        <w:commentReference w:id="416"/>
      </w:r>
    </w:p>
    <w:p w14:paraId="3FCDB744" w14:textId="77777777" w:rsidR="007A79E3" w:rsidRPr="007A79E3" w:rsidRDefault="007A79E3" w:rsidP="007A79E3"/>
    <w:p w14:paraId="3F9112C9" w14:textId="1B8D417A" w:rsidR="008B36D2" w:rsidRPr="007A79E3" w:rsidRDefault="0094658B" w:rsidP="007A79E3">
      <w:pPr>
        <w:spacing w:line="360" w:lineRule="auto"/>
        <w:ind w:left="360"/>
        <w:jc w:val="both"/>
        <w:rPr>
          <w:rFonts w:ascii="Times New Roman" w:hAnsi="Times New Roman" w:cs="Times New Roman"/>
        </w:rPr>
      </w:pPr>
      <w:r>
        <w:rPr>
          <w:rFonts w:ascii="Times New Roman" w:hAnsi="Times New Roman" w:cs="Times New Roman"/>
          <w:sz w:val="24"/>
          <w:szCs w:val="24"/>
        </w:rPr>
        <w:tab/>
      </w:r>
      <w:r w:rsidRPr="007A79E3">
        <w:rPr>
          <w:rFonts w:ascii="Times New Roman" w:hAnsi="Times New Roman" w:cs="Times New Roman"/>
        </w:rPr>
        <w:t>En el menú principal de la aplicación es donde se pueden observar las distintas opciones con las que experimentar.</w:t>
      </w:r>
    </w:p>
    <w:p w14:paraId="15159EB8" w14:textId="23FA2163" w:rsidR="0094658B" w:rsidRPr="007A79E3" w:rsidRDefault="0094658B" w:rsidP="007A79E3">
      <w:pPr>
        <w:spacing w:line="360" w:lineRule="auto"/>
        <w:ind w:left="360"/>
        <w:jc w:val="both"/>
        <w:rPr>
          <w:rFonts w:ascii="Times New Roman" w:hAnsi="Times New Roman" w:cs="Times New Roman"/>
        </w:rPr>
      </w:pPr>
      <w:r w:rsidRPr="007A79E3">
        <w:rPr>
          <w:rFonts w:ascii="Times New Roman" w:hAnsi="Times New Roman" w:cs="Times New Roman"/>
        </w:rPr>
        <w:tab/>
        <w:t xml:space="preserve">Con el fin de mostrar un ejemplo, se realizará el cifrado y descifrado de una palabra mediante el algoritmo </w:t>
      </w:r>
      <w:proofErr w:type="spellStart"/>
      <w:r w:rsidRPr="007A79E3">
        <w:rPr>
          <w:rFonts w:ascii="Times New Roman" w:hAnsi="Times New Roman" w:cs="Times New Roman"/>
        </w:rPr>
        <w:t>Speck</w:t>
      </w:r>
      <w:proofErr w:type="spellEnd"/>
      <w:r w:rsidRPr="007A79E3">
        <w:rPr>
          <w:rFonts w:ascii="Times New Roman" w:hAnsi="Times New Roman" w:cs="Times New Roman"/>
        </w:rPr>
        <w:t>, en su variante de 128 bits, para un texto de 16 caracteres y una clave de 24.</w:t>
      </w:r>
    </w:p>
    <w:p w14:paraId="4DDFA888" w14:textId="720725F6" w:rsidR="007A79E3" w:rsidRPr="007A79E3" w:rsidRDefault="007A79E3" w:rsidP="007A79E3">
      <w:pPr>
        <w:spacing w:line="360" w:lineRule="auto"/>
        <w:ind w:left="360"/>
        <w:jc w:val="both"/>
        <w:rPr>
          <w:rFonts w:ascii="Times New Roman" w:hAnsi="Times New Roman" w:cs="Times New Roman"/>
        </w:rPr>
      </w:pPr>
      <w:r w:rsidRPr="007A79E3">
        <w:rPr>
          <w:rFonts w:ascii="Times New Roman" w:hAnsi="Times New Roman" w:cs="Times New Roman"/>
        </w:rPr>
        <w:tab/>
      </w:r>
      <w:proofErr w:type="gramStart"/>
      <w:r w:rsidRPr="007A79E3">
        <w:rPr>
          <w:rFonts w:ascii="Times New Roman" w:hAnsi="Times New Roman" w:cs="Times New Roman"/>
        </w:rPr>
        <w:t>El texto a cifrar será “Texto de prueba!</w:t>
      </w:r>
      <w:proofErr w:type="gramEnd"/>
      <w:r w:rsidRPr="007A79E3">
        <w:rPr>
          <w:rFonts w:ascii="Times New Roman" w:hAnsi="Times New Roman" w:cs="Times New Roman"/>
        </w:rPr>
        <w:t>”, y la clave usada será la cadena de texto “aKjh29nsoPhdiwngIPGY7Fvs”:</w:t>
      </w:r>
    </w:p>
    <w:p w14:paraId="17483FA9" w14:textId="77777777" w:rsidR="007A79E3" w:rsidRDefault="007A79E3" w:rsidP="007A79E3">
      <w:pPr>
        <w:spacing w:line="360" w:lineRule="auto"/>
        <w:ind w:left="360"/>
        <w:jc w:val="both"/>
        <w:rPr>
          <w:rFonts w:ascii="Times New Roman" w:hAnsi="Times New Roman" w:cs="Times New Roman"/>
        </w:rPr>
      </w:pPr>
    </w:p>
    <w:p w14:paraId="77C5B8FB" w14:textId="77777777" w:rsidR="0094658B" w:rsidRDefault="0094658B" w:rsidP="0094658B">
      <w:pPr>
        <w:keepNext/>
        <w:ind w:left="360"/>
      </w:pPr>
      <w:r>
        <w:rPr>
          <w:noProof/>
        </w:rPr>
        <w:lastRenderedPageBreak/>
        <w:drawing>
          <wp:inline distT="0" distB="0" distL="0" distR="0" wp14:anchorId="257F2CB3" wp14:editId="5855D24E">
            <wp:extent cx="5400040" cy="2466340"/>
            <wp:effectExtent l="0" t="0" r="0" b="0"/>
            <wp:docPr id="17" name="Imagen 1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pic:cNvPicPr/>
                  </pic:nvPicPr>
                  <pic:blipFill>
                    <a:blip r:embed="rId28"/>
                    <a:stretch>
                      <a:fillRect/>
                    </a:stretch>
                  </pic:blipFill>
                  <pic:spPr>
                    <a:xfrm>
                      <a:off x="0" y="0"/>
                      <a:ext cx="5400040" cy="2466340"/>
                    </a:xfrm>
                    <a:prstGeom prst="rect">
                      <a:avLst/>
                    </a:prstGeom>
                  </pic:spPr>
                </pic:pic>
              </a:graphicData>
            </a:graphic>
          </wp:inline>
        </w:drawing>
      </w:r>
    </w:p>
    <w:p w14:paraId="1FAFDBC8" w14:textId="51FC7C1A" w:rsidR="0094658B" w:rsidRDefault="00A65C21" w:rsidP="0094658B">
      <w:pPr>
        <w:pStyle w:val="Descripcin"/>
      </w:pPr>
      <w:r>
        <w:t>Cifrado desde el m</w:t>
      </w:r>
      <w:r w:rsidR="0094658B">
        <w:t>enú principal</w:t>
      </w:r>
    </w:p>
    <w:p w14:paraId="5E31C776" w14:textId="77777777" w:rsidR="007A79E3" w:rsidRPr="007A79E3" w:rsidRDefault="007A79E3" w:rsidP="007A79E3"/>
    <w:p w14:paraId="1B9B9DB9" w14:textId="59ED71A3" w:rsidR="00DE3692" w:rsidRDefault="00DE3692" w:rsidP="002B5D2F">
      <w:pPr>
        <w:spacing w:line="360" w:lineRule="auto"/>
        <w:ind w:left="360" w:firstLine="348"/>
        <w:jc w:val="both"/>
        <w:rPr>
          <w:ins w:id="417" w:author="José Luis Caro Bozzino" w:date="2022-08-07T12:38:00Z"/>
          <w:rFonts w:ascii="Times New Roman" w:hAnsi="Times New Roman" w:cs="Times New Roman"/>
        </w:rPr>
      </w:pPr>
      <w:ins w:id="418" w:author="José Luis Caro Bozzino" w:date="2022-08-07T12:38:00Z">
        <w:r>
          <w:rPr>
            <w:rFonts w:ascii="Times New Roman" w:hAnsi="Times New Roman" w:cs="Times New Roman"/>
          </w:rPr>
          <w:t xml:space="preserve">El texto introducido es encriptado a nivel de bytes, </w:t>
        </w:r>
      </w:ins>
      <w:ins w:id="419" w:author="José Luis Caro Bozzino" w:date="2022-08-07T12:39:00Z">
        <w:r w:rsidR="005C2171">
          <w:rPr>
            <w:rFonts w:ascii="Times New Roman" w:hAnsi="Times New Roman" w:cs="Times New Roman"/>
          </w:rPr>
          <w:t>y produce como salida dichos bytes encriptados y codificados en Base64.</w:t>
        </w:r>
      </w:ins>
    </w:p>
    <w:p w14:paraId="28C0903F" w14:textId="4E25CFA4" w:rsidR="002B5D2F" w:rsidRPr="0094658B" w:rsidRDefault="002B5D2F" w:rsidP="002B5D2F">
      <w:pPr>
        <w:spacing w:line="360" w:lineRule="auto"/>
        <w:ind w:left="360" w:firstLine="348"/>
        <w:jc w:val="both"/>
        <w:rPr>
          <w:rFonts w:ascii="Times New Roman" w:hAnsi="Times New Roman" w:cs="Times New Roman"/>
        </w:rPr>
      </w:pPr>
      <w:r>
        <w:rPr>
          <w:rFonts w:ascii="Times New Roman" w:hAnsi="Times New Roman" w:cs="Times New Roman"/>
        </w:rPr>
        <w:t>Si realizamos el cifrado para estos valores obtenemos que el resultado es la cadena de texto “</w:t>
      </w:r>
      <w:commentRangeStart w:id="420"/>
      <w:r w:rsidRPr="0094658B">
        <w:rPr>
          <w:rFonts w:ascii="Times New Roman" w:hAnsi="Times New Roman" w:cs="Times New Roman"/>
        </w:rPr>
        <w:t>g3YVYyxHNk90PtK6nL0hBw</w:t>
      </w:r>
      <w:commentRangeEnd w:id="420"/>
      <w:r w:rsidR="00481EF7">
        <w:rPr>
          <w:rStyle w:val="Refdecomentario"/>
        </w:rPr>
        <w:commentReference w:id="420"/>
      </w:r>
      <w:r w:rsidRPr="0094658B">
        <w:rPr>
          <w:rFonts w:ascii="Times New Roman" w:hAnsi="Times New Roman" w:cs="Times New Roman"/>
        </w:rPr>
        <w:t>==</w:t>
      </w:r>
      <w:r>
        <w:rPr>
          <w:rFonts w:ascii="Times New Roman" w:hAnsi="Times New Roman" w:cs="Times New Roman"/>
        </w:rPr>
        <w:t>”</w:t>
      </w:r>
    </w:p>
    <w:p w14:paraId="639DC573" w14:textId="7E6A9999" w:rsidR="0094658B" w:rsidRDefault="0094658B" w:rsidP="00772629">
      <w:pPr>
        <w:ind w:left="360"/>
        <w:rPr>
          <w:rFonts w:ascii="Times New Roman" w:hAnsi="Times New Roman" w:cs="Times New Roman"/>
        </w:rPr>
      </w:pPr>
    </w:p>
    <w:p w14:paraId="537579CC" w14:textId="77777777" w:rsidR="002B5D2F" w:rsidRDefault="0094658B" w:rsidP="002B5D2F">
      <w:pPr>
        <w:keepNext/>
        <w:ind w:left="360"/>
      </w:pPr>
      <w:r>
        <w:rPr>
          <w:noProof/>
        </w:rPr>
        <w:drawing>
          <wp:inline distT="0" distB="0" distL="0" distR="0" wp14:anchorId="71C811A3" wp14:editId="76233925">
            <wp:extent cx="5400040" cy="2530475"/>
            <wp:effectExtent l="0" t="0" r="0" b="3175"/>
            <wp:docPr id="16" name="Imagen 1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Escala de tiempo&#10;&#10;Descripción generada automáticamente"/>
                    <pic:cNvPicPr/>
                  </pic:nvPicPr>
                  <pic:blipFill>
                    <a:blip r:embed="rId29"/>
                    <a:stretch>
                      <a:fillRect/>
                    </a:stretch>
                  </pic:blipFill>
                  <pic:spPr>
                    <a:xfrm>
                      <a:off x="0" y="0"/>
                      <a:ext cx="5400040" cy="2530475"/>
                    </a:xfrm>
                    <a:prstGeom prst="rect">
                      <a:avLst/>
                    </a:prstGeom>
                  </pic:spPr>
                </pic:pic>
              </a:graphicData>
            </a:graphic>
          </wp:inline>
        </w:drawing>
      </w:r>
    </w:p>
    <w:p w14:paraId="1CF319DC" w14:textId="6D637B47" w:rsidR="0094658B" w:rsidRDefault="002B5D2F" w:rsidP="002B5D2F">
      <w:pPr>
        <w:pStyle w:val="Descripcin"/>
      </w:pPr>
      <w:r>
        <w:t>Resultado de cifrar el texto</w:t>
      </w:r>
    </w:p>
    <w:p w14:paraId="1C7D5279" w14:textId="77777777" w:rsidR="00955729" w:rsidRPr="00955729" w:rsidRDefault="00955729" w:rsidP="00955729"/>
    <w:p w14:paraId="26B2312D" w14:textId="16CC96AC" w:rsidR="002B5D2F" w:rsidRDefault="002B5D2F" w:rsidP="00A65C21">
      <w:pPr>
        <w:spacing w:line="360" w:lineRule="auto"/>
        <w:jc w:val="both"/>
      </w:pPr>
      <w:r>
        <w:tab/>
        <w:t>A continuación</w:t>
      </w:r>
      <w:r w:rsidR="00A65C21">
        <w:t>,</w:t>
      </w:r>
      <w:r>
        <w:t xml:space="preserve"> se puede deshacer dicha transformación para </w:t>
      </w:r>
      <w:commentRangeStart w:id="421"/>
      <w:del w:id="422" w:author="José Luis Caro Bozzino" w:date="2022-08-07T12:42:00Z">
        <w:r w:rsidDel="005C2171">
          <w:delText>comprobar</w:delText>
        </w:r>
        <w:r w:rsidR="00A65C21" w:rsidDel="005C2171">
          <w:delText xml:space="preserve"> el funcionamiento del algoritmo</w:delText>
        </w:r>
        <w:commentRangeEnd w:id="421"/>
        <w:r w:rsidR="00481EF7" w:rsidDel="005C2171">
          <w:rPr>
            <w:rStyle w:val="Refdecomentario"/>
          </w:rPr>
          <w:commentReference w:id="421"/>
        </w:r>
      </w:del>
      <w:ins w:id="423" w:author="José Luis Caro Bozzino" w:date="2022-08-07T12:42:00Z">
        <w:r w:rsidR="005C2171">
          <w:t>descifrar el texto anteriormente cifrado</w:t>
        </w:r>
      </w:ins>
      <w:r w:rsidR="00A65C21">
        <w:t>:</w:t>
      </w:r>
    </w:p>
    <w:p w14:paraId="1DD514DB" w14:textId="77777777" w:rsidR="00955729" w:rsidRDefault="00955729" w:rsidP="00A65C21">
      <w:pPr>
        <w:spacing w:line="360" w:lineRule="auto"/>
        <w:jc w:val="both"/>
      </w:pPr>
    </w:p>
    <w:p w14:paraId="6F915B59" w14:textId="77777777" w:rsidR="00A65C21" w:rsidRDefault="00A65C21" w:rsidP="00A65C21">
      <w:pPr>
        <w:keepNext/>
        <w:spacing w:line="360" w:lineRule="auto"/>
        <w:jc w:val="both"/>
      </w:pPr>
      <w:r>
        <w:rPr>
          <w:noProof/>
        </w:rPr>
        <w:lastRenderedPageBreak/>
        <w:drawing>
          <wp:inline distT="0" distB="0" distL="0" distR="0" wp14:anchorId="2567FB3D" wp14:editId="2A4E0E66">
            <wp:extent cx="5400040" cy="1987550"/>
            <wp:effectExtent l="0" t="0" r="0" b="0"/>
            <wp:docPr id="18"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Escala de tiempo&#10;&#10;Descripción generada automáticamente"/>
                    <pic:cNvPicPr/>
                  </pic:nvPicPr>
                  <pic:blipFill>
                    <a:blip r:embed="rId30"/>
                    <a:stretch>
                      <a:fillRect/>
                    </a:stretch>
                  </pic:blipFill>
                  <pic:spPr>
                    <a:xfrm>
                      <a:off x="0" y="0"/>
                      <a:ext cx="5400040" cy="1987550"/>
                    </a:xfrm>
                    <a:prstGeom prst="rect">
                      <a:avLst/>
                    </a:prstGeom>
                  </pic:spPr>
                </pic:pic>
              </a:graphicData>
            </a:graphic>
          </wp:inline>
        </w:drawing>
      </w:r>
    </w:p>
    <w:p w14:paraId="1E732337" w14:textId="0E745784" w:rsidR="00A65C21" w:rsidRDefault="00A65C21" w:rsidP="00A65C21">
      <w:pPr>
        <w:pStyle w:val="Descripcin"/>
        <w:jc w:val="both"/>
      </w:pPr>
      <w:r>
        <w:t>Descifrado desde el menú principal</w:t>
      </w:r>
    </w:p>
    <w:p w14:paraId="204E0D5D" w14:textId="77777777" w:rsidR="00955729" w:rsidRPr="00955729" w:rsidRDefault="00955729" w:rsidP="00955729"/>
    <w:p w14:paraId="36B0B17F" w14:textId="46683066" w:rsidR="00A65C21" w:rsidRDefault="00A65C21" w:rsidP="00A65C21">
      <w:pPr>
        <w:jc w:val="both"/>
        <w:rPr>
          <w:rFonts w:ascii="Times New Roman" w:hAnsi="Times New Roman" w:cs="Times New Roman"/>
        </w:rPr>
      </w:pPr>
      <w:r>
        <w:tab/>
      </w:r>
      <w:r w:rsidRPr="00A65C21">
        <w:rPr>
          <w:rFonts w:ascii="Times New Roman" w:hAnsi="Times New Roman" w:cs="Times New Roman"/>
        </w:rPr>
        <w:t>De esta forma se demuestra el funcionamiento del algoritmo en ambos sentidos:</w:t>
      </w:r>
    </w:p>
    <w:p w14:paraId="261590B9" w14:textId="77777777" w:rsidR="00955729" w:rsidRPr="00A65C21" w:rsidRDefault="00955729" w:rsidP="00A65C21">
      <w:pPr>
        <w:jc w:val="both"/>
        <w:rPr>
          <w:rFonts w:ascii="Times New Roman" w:hAnsi="Times New Roman" w:cs="Times New Roman"/>
        </w:rPr>
      </w:pPr>
    </w:p>
    <w:p w14:paraId="4F6CA9E8" w14:textId="77777777" w:rsidR="00955729" w:rsidRDefault="00955729" w:rsidP="00955729">
      <w:pPr>
        <w:keepNext/>
        <w:ind w:left="360"/>
        <w:jc w:val="both"/>
      </w:pPr>
      <w:r>
        <w:rPr>
          <w:noProof/>
        </w:rPr>
        <w:drawing>
          <wp:inline distT="0" distB="0" distL="0" distR="0" wp14:anchorId="34E1B1F1" wp14:editId="45ED9489">
            <wp:extent cx="5400040" cy="1548765"/>
            <wp:effectExtent l="0" t="0" r="0"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a:blip r:embed="rId31"/>
                    <a:stretch>
                      <a:fillRect/>
                    </a:stretch>
                  </pic:blipFill>
                  <pic:spPr>
                    <a:xfrm>
                      <a:off x="0" y="0"/>
                      <a:ext cx="5400040" cy="1548765"/>
                    </a:xfrm>
                    <a:prstGeom prst="rect">
                      <a:avLst/>
                    </a:prstGeom>
                  </pic:spPr>
                </pic:pic>
              </a:graphicData>
            </a:graphic>
          </wp:inline>
        </w:drawing>
      </w:r>
    </w:p>
    <w:p w14:paraId="2F95D181" w14:textId="49CB58D6" w:rsidR="0013429D" w:rsidRDefault="00955729" w:rsidP="00955729">
      <w:pPr>
        <w:pStyle w:val="Descripcin"/>
        <w:jc w:val="both"/>
      </w:pPr>
      <w:r>
        <w:t>Resultado de deshacer el cifrado anterior</w:t>
      </w:r>
    </w:p>
    <w:p w14:paraId="191BD4C0" w14:textId="128DE12A" w:rsidR="00955729" w:rsidRDefault="00955729" w:rsidP="00955729">
      <w:r>
        <w:tab/>
      </w:r>
    </w:p>
    <w:p w14:paraId="6803C64C" w14:textId="20269E33" w:rsidR="00955729" w:rsidRPr="00955729" w:rsidRDefault="00955729" w:rsidP="00955729">
      <w:pPr>
        <w:spacing w:line="360" w:lineRule="auto"/>
        <w:jc w:val="both"/>
        <w:rPr>
          <w:rFonts w:ascii="Times New Roman" w:hAnsi="Times New Roman" w:cs="Times New Roman"/>
        </w:rPr>
      </w:pPr>
      <w:r>
        <w:tab/>
      </w:r>
      <w:r w:rsidRPr="00955729">
        <w:rPr>
          <w:rFonts w:ascii="Times New Roman" w:hAnsi="Times New Roman" w:cs="Times New Roman"/>
        </w:rPr>
        <w:t xml:space="preserve">Esta aplicación permite el cifrado y descifrado para las siguientes </w:t>
      </w:r>
      <w:commentRangeStart w:id="424"/>
      <w:del w:id="425" w:author="José Luis Caro Bozzino" w:date="2022-08-07T12:42:00Z">
        <w:r w:rsidRPr="00955729" w:rsidDel="005C2171">
          <w:rPr>
            <w:rFonts w:ascii="Times New Roman" w:hAnsi="Times New Roman" w:cs="Times New Roman"/>
          </w:rPr>
          <w:delText>variables</w:delText>
        </w:r>
        <w:commentRangeEnd w:id="424"/>
        <w:r w:rsidR="00481EF7" w:rsidDel="005C2171">
          <w:rPr>
            <w:rStyle w:val="Refdecomentario"/>
          </w:rPr>
          <w:commentReference w:id="424"/>
        </w:r>
        <w:r w:rsidRPr="00955729" w:rsidDel="005C2171">
          <w:rPr>
            <w:rFonts w:ascii="Times New Roman" w:hAnsi="Times New Roman" w:cs="Times New Roman"/>
          </w:rPr>
          <w:delText xml:space="preserve"> </w:delText>
        </w:r>
      </w:del>
      <w:ins w:id="426" w:author="José Luis Caro Bozzino" w:date="2022-08-07T12:42:00Z">
        <w:r w:rsidR="005C2171">
          <w:rPr>
            <w:rFonts w:ascii="Times New Roman" w:hAnsi="Times New Roman" w:cs="Times New Roman"/>
          </w:rPr>
          <w:t>variantes</w:t>
        </w:r>
        <w:r w:rsidR="005C2171" w:rsidRPr="00955729">
          <w:rPr>
            <w:rFonts w:ascii="Times New Roman" w:hAnsi="Times New Roman" w:cs="Times New Roman"/>
          </w:rPr>
          <w:t xml:space="preserve"> </w:t>
        </w:r>
      </w:ins>
      <w:r w:rsidRPr="00955729">
        <w:rPr>
          <w:rFonts w:ascii="Times New Roman" w:hAnsi="Times New Roman" w:cs="Times New Roman"/>
        </w:rPr>
        <w:t xml:space="preserve">de dichos </w:t>
      </w:r>
      <w:commentRangeStart w:id="427"/>
      <w:r w:rsidRPr="00955729">
        <w:rPr>
          <w:rFonts w:ascii="Times New Roman" w:hAnsi="Times New Roman" w:cs="Times New Roman"/>
        </w:rPr>
        <w:t>algoritmos</w:t>
      </w:r>
      <w:commentRangeEnd w:id="427"/>
      <w:r w:rsidR="009E7BB8">
        <w:rPr>
          <w:rStyle w:val="Refdecomentario"/>
        </w:rPr>
        <w:commentReference w:id="427"/>
      </w:r>
      <w:r w:rsidRPr="00955729">
        <w:rPr>
          <w:rFonts w:ascii="Times New Roman" w:hAnsi="Times New Roman" w:cs="Times New Roman"/>
        </w:rPr>
        <w:t>:</w:t>
      </w:r>
    </w:p>
    <w:p w14:paraId="5DCD5E8D" w14:textId="77777777" w:rsidR="00955729" w:rsidRDefault="00955729" w:rsidP="00955729">
      <w:pPr>
        <w:keepNext/>
      </w:pPr>
      <w:r>
        <w:tab/>
      </w:r>
      <w:r>
        <w:rPr>
          <w:noProof/>
        </w:rPr>
        <w:drawing>
          <wp:inline distT="0" distB="0" distL="0" distR="0" wp14:anchorId="761C7C68" wp14:editId="4F5FDE22">
            <wp:extent cx="5400040" cy="1806575"/>
            <wp:effectExtent l="0" t="0" r="0" b="3175"/>
            <wp:docPr id="23" name="Imagen 23" descr="Escala de tiemp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scala de tiempo, Gráfico en cascad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1806575"/>
                    </a:xfrm>
                    <a:prstGeom prst="rect">
                      <a:avLst/>
                    </a:prstGeom>
                    <a:noFill/>
                    <a:ln>
                      <a:noFill/>
                    </a:ln>
                  </pic:spPr>
                </pic:pic>
              </a:graphicData>
            </a:graphic>
          </wp:inline>
        </w:drawing>
      </w:r>
    </w:p>
    <w:p w14:paraId="0FA5D1EF" w14:textId="36BDE7CA" w:rsidR="00955729" w:rsidRDefault="00955729" w:rsidP="00955729">
      <w:pPr>
        <w:pStyle w:val="Descripcin"/>
      </w:pPr>
      <w:r>
        <w:t>Desplegable con las opciones posibles</w:t>
      </w:r>
    </w:p>
    <w:p w14:paraId="235ABC7B" w14:textId="5321EE77" w:rsidR="007A79E3" w:rsidRDefault="007A79E3" w:rsidP="007A79E3"/>
    <w:p w14:paraId="57C62D63" w14:textId="5171598F" w:rsidR="007A79E3" w:rsidRPr="007A79E3" w:rsidRDefault="007A79E3" w:rsidP="007A79E3">
      <w:pPr>
        <w:spacing w:line="360" w:lineRule="auto"/>
        <w:jc w:val="both"/>
        <w:rPr>
          <w:rFonts w:ascii="Times New Roman" w:hAnsi="Times New Roman" w:cs="Times New Roman"/>
        </w:rPr>
      </w:pPr>
      <w:r>
        <w:lastRenderedPageBreak/>
        <w:tab/>
      </w:r>
      <w:r w:rsidRPr="007A79E3">
        <w:rPr>
          <w:rFonts w:ascii="Times New Roman" w:hAnsi="Times New Roman" w:cs="Times New Roman"/>
        </w:rPr>
        <w:t xml:space="preserve">Ya que el fin de esta aplicación es </w:t>
      </w:r>
      <w:commentRangeStart w:id="428"/>
      <w:del w:id="429" w:author="José Luis Caro Bozzino" w:date="2022-08-07T12:43:00Z">
        <w:r w:rsidR="00610C34" w:rsidDel="005C2171">
          <w:rPr>
            <w:rFonts w:ascii="Times New Roman" w:hAnsi="Times New Roman" w:cs="Times New Roman"/>
          </w:rPr>
          <w:delText>demostrar</w:delText>
        </w:r>
        <w:r w:rsidRPr="007A79E3" w:rsidDel="005C2171">
          <w:rPr>
            <w:rFonts w:ascii="Times New Roman" w:hAnsi="Times New Roman" w:cs="Times New Roman"/>
          </w:rPr>
          <w:delText xml:space="preserve"> el funcionamiento</w:delText>
        </w:r>
      </w:del>
      <w:ins w:id="430" w:author="José Luis Caro Bozzino" w:date="2022-08-07T12:43:00Z">
        <w:r w:rsidR="005C2171">
          <w:rPr>
            <w:rFonts w:ascii="Times New Roman" w:hAnsi="Times New Roman" w:cs="Times New Roman"/>
          </w:rPr>
          <w:t>proporcionar una herramienta que implemente algoritmos de criptografía ligera y permita utilizarlos mediante una interfaz gráfica</w:t>
        </w:r>
      </w:ins>
      <w:r w:rsidRPr="007A79E3">
        <w:rPr>
          <w:rFonts w:ascii="Times New Roman" w:hAnsi="Times New Roman" w:cs="Times New Roman"/>
        </w:rPr>
        <w:t xml:space="preserve"> </w:t>
      </w:r>
      <w:commentRangeEnd w:id="428"/>
      <w:r w:rsidR="009E7BB8">
        <w:rPr>
          <w:rStyle w:val="Refdecomentario"/>
        </w:rPr>
        <w:commentReference w:id="428"/>
      </w:r>
      <w:del w:id="431" w:author="José Luis Caro Bozzino" w:date="2022-08-07T12:43:00Z">
        <w:r w:rsidRPr="007A79E3" w:rsidDel="005C2171">
          <w:rPr>
            <w:rFonts w:ascii="Times New Roman" w:hAnsi="Times New Roman" w:cs="Times New Roman"/>
          </w:rPr>
          <w:delText>de estos algoritmos</w:delText>
        </w:r>
      </w:del>
      <w:r w:rsidRPr="007A79E3">
        <w:rPr>
          <w:rFonts w:ascii="Times New Roman" w:hAnsi="Times New Roman" w:cs="Times New Roman"/>
        </w:rPr>
        <w:t>, se ha implementado su funcionalidad desde el nivel más básico, es decir, solo pueden cifrarse/descifrarse las palabras de tamaño más pequeño aceptadas por el algoritmo.</w:t>
      </w:r>
    </w:p>
    <w:p w14:paraId="1E59B887" w14:textId="0AC25BCE" w:rsidR="007A79E3" w:rsidRPr="007A79E3" w:rsidRDefault="007A79E3" w:rsidP="007A79E3">
      <w:pPr>
        <w:spacing w:line="360" w:lineRule="auto"/>
        <w:jc w:val="both"/>
        <w:rPr>
          <w:rFonts w:ascii="Times New Roman" w:hAnsi="Times New Roman" w:cs="Times New Roman"/>
        </w:rPr>
      </w:pPr>
      <w:r w:rsidRPr="007A79E3">
        <w:rPr>
          <w:rFonts w:ascii="Times New Roman" w:hAnsi="Times New Roman" w:cs="Times New Roman"/>
        </w:rPr>
        <w:tab/>
        <w:t>Para ilustrar esta restricción se han implementado mecanismos de validación en los campos de entrada, que devuelven un mensaje de error con el tamaño aceptado</w:t>
      </w:r>
      <w:r w:rsidR="00610C34">
        <w:rPr>
          <w:rFonts w:ascii="Times New Roman" w:hAnsi="Times New Roman" w:cs="Times New Roman"/>
        </w:rPr>
        <w:t xml:space="preserve"> por campo</w:t>
      </w:r>
      <w:r w:rsidRPr="007A79E3">
        <w:rPr>
          <w:rFonts w:ascii="Times New Roman" w:hAnsi="Times New Roman" w:cs="Times New Roman"/>
        </w:rPr>
        <w:t xml:space="preserve"> para cada uno de los algoritmos:</w:t>
      </w:r>
    </w:p>
    <w:p w14:paraId="608965E2" w14:textId="034E5A00" w:rsidR="007A79E3" w:rsidRDefault="007A79E3" w:rsidP="007A79E3"/>
    <w:p w14:paraId="1A572B65" w14:textId="77777777" w:rsidR="007A79E3" w:rsidRDefault="007A79E3" w:rsidP="007A79E3">
      <w:pPr>
        <w:keepNext/>
      </w:pPr>
      <w:r>
        <w:rPr>
          <w:noProof/>
        </w:rPr>
        <w:drawing>
          <wp:inline distT="0" distB="0" distL="0" distR="0" wp14:anchorId="691E9C91" wp14:editId="0E210D32">
            <wp:extent cx="5400040" cy="1685290"/>
            <wp:effectExtent l="0" t="0" r="0" b="0"/>
            <wp:docPr id="24" name="Imagen 24"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Escala de tiempo&#10;&#10;Descripción generada automáticamente con confianza media"/>
                    <pic:cNvPicPr/>
                  </pic:nvPicPr>
                  <pic:blipFill>
                    <a:blip r:embed="rId33"/>
                    <a:stretch>
                      <a:fillRect/>
                    </a:stretch>
                  </pic:blipFill>
                  <pic:spPr>
                    <a:xfrm>
                      <a:off x="0" y="0"/>
                      <a:ext cx="5400040" cy="1685290"/>
                    </a:xfrm>
                    <a:prstGeom prst="rect">
                      <a:avLst/>
                    </a:prstGeom>
                  </pic:spPr>
                </pic:pic>
              </a:graphicData>
            </a:graphic>
          </wp:inline>
        </w:drawing>
      </w:r>
    </w:p>
    <w:p w14:paraId="6FDF5A62" w14:textId="43A96294" w:rsidR="007A79E3" w:rsidRDefault="007A79E3" w:rsidP="007A79E3">
      <w:pPr>
        <w:pStyle w:val="Descripcin"/>
      </w:pPr>
      <w:r>
        <w:t>Mensaje de error para cifrado Speck128</w:t>
      </w:r>
    </w:p>
    <w:p w14:paraId="5437A700" w14:textId="760E7FAA" w:rsidR="007A79E3" w:rsidRDefault="007A79E3" w:rsidP="007A79E3"/>
    <w:p w14:paraId="6EBCC3D6" w14:textId="77777777" w:rsidR="007A79E3" w:rsidRDefault="007A79E3" w:rsidP="007A79E3">
      <w:pPr>
        <w:keepNext/>
      </w:pPr>
      <w:r>
        <w:rPr>
          <w:noProof/>
        </w:rPr>
        <w:drawing>
          <wp:inline distT="0" distB="0" distL="0" distR="0" wp14:anchorId="2A4BD95C" wp14:editId="2AA1A58B">
            <wp:extent cx="5400040" cy="1948815"/>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34"/>
                    <a:stretch>
                      <a:fillRect/>
                    </a:stretch>
                  </pic:blipFill>
                  <pic:spPr>
                    <a:xfrm>
                      <a:off x="0" y="0"/>
                      <a:ext cx="5400040" cy="1948815"/>
                    </a:xfrm>
                    <a:prstGeom prst="rect">
                      <a:avLst/>
                    </a:prstGeom>
                  </pic:spPr>
                </pic:pic>
              </a:graphicData>
            </a:graphic>
          </wp:inline>
        </w:drawing>
      </w:r>
    </w:p>
    <w:p w14:paraId="2544A6B4" w14:textId="536C350F" w:rsidR="007A79E3" w:rsidRDefault="007A79E3" w:rsidP="007A79E3">
      <w:pPr>
        <w:pStyle w:val="Descripcin"/>
      </w:pPr>
      <w:r>
        <w:t xml:space="preserve">Mensaje de error en descifrado </w:t>
      </w:r>
      <w:commentRangeStart w:id="432"/>
      <w:r>
        <w:t>Speck128</w:t>
      </w:r>
      <w:commentRangeEnd w:id="432"/>
      <w:r w:rsidR="003160C1">
        <w:rPr>
          <w:rStyle w:val="Refdecomentario"/>
          <w:i w:val="0"/>
          <w:iCs w:val="0"/>
          <w:color w:val="auto"/>
        </w:rPr>
        <w:commentReference w:id="432"/>
      </w:r>
    </w:p>
    <w:p w14:paraId="79B851CF" w14:textId="76A87243" w:rsidR="00610C34" w:rsidRDefault="00610C34" w:rsidP="00610C34">
      <w:r>
        <w:tab/>
      </w:r>
    </w:p>
    <w:p w14:paraId="37346914" w14:textId="70AFFE1A" w:rsidR="001606C8" w:rsidRDefault="001606C8" w:rsidP="00610C34"/>
    <w:p w14:paraId="7F325A51" w14:textId="60D36897" w:rsidR="00ED489F" w:rsidRDefault="00ED489F" w:rsidP="00ED489F">
      <w:pPr>
        <w:pStyle w:val="Ttulo2"/>
        <w:rPr>
          <w:ins w:id="433" w:author="José Luis Caro Bozzino" w:date="2022-08-07T12:59:00Z"/>
          <w:rFonts w:ascii="Times New Roman" w:hAnsi="Times New Roman" w:cs="Times New Roman"/>
        </w:rPr>
      </w:pPr>
      <w:bookmarkStart w:id="434" w:name="_Toc110772403"/>
      <w:ins w:id="435" w:author="José Luis Caro Bozzino" w:date="2022-08-07T12:59:00Z">
        <w:r>
          <w:rPr>
            <w:rFonts w:ascii="Times New Roman" w:hAnsi="Times New Roman" w:cs="Times New Roman"/>
          </w:rPr>
          <w:t xml:space="preserve">5.1 </w:t>
        </w:r>
      </w:ins>
      <w:ins w:id="436" w:author="José Luis Caro Bozzino" w:date="2022-08-07T13:28:00Z">
        <w:r w:rsidR="000C5F7E">
          <w:rPr>
            <w:rFonts w:ascii="Times New Roman" w:hAnsi="Times New Roman" w:cs="Times New Roman"/>
          </w:rPr>
          <w:t xml:space="preserve">Ejecutando </w:t>
        </w:r>
        <w:proofErr w:type="spellStart"/>
        <w:r w:rsidR="000C5F7E">
          <w:rPr>
            <w:rFonts w:ascii="Times New Roman" w:hAnsi="Times New Roman" w:cs="Times New Roman"/>
          </w:rPr>
          <w:t>LightCipher</w:t>
        </w:r>
        <w:proofErr w:type="spellEnd"/>
        <w:r w:rsidR="000C5F7E">
          <w:rPr>
            <w:rFonts w:ascii="Times New Roman" w:hAnsi="Times New Roman" w:cs="Times New Roman"/>
          </w:rPr>
          <w:t xml:space="preserve"> en una instancia local</w:t>
        </w:r>
      </w:ins>
      <w:bookmarkEnd w:id="434"/>
    </w:p>
    <w:p w14:paraId="0A36498C" w14:textId="286E9D34" w:rsidR="000C5F7E" w:rsidRPr="000C5F7E" w:rsidRDefault="000C5F7E" w:rsidP="000C5F7E">
      <w:pPr>
        <w:spacing w:line="360" w:lineRule="auto"/>
        <w:rPr>
          <w:ins w:id="437" w:author="José Luis Caro Bozzino" w:date="2022-08-07T13:27:00Z"/>
          <w:rFonts w:ascii="Times New Roman" w:hAnsi="Times New Roman" w:cs="Times New Roman"/>
          <w:rPrChange w:id="438" w:author="José Luis Caro Bozzino" w:date="2022-08-07T13:29:00Z">
            <w:rPr>
              <w:ins w:id="439" w:author="José Luis Caro Bozzino" w:date="2022-08-07T13:27:00Z"/>
            </w:rPr>
          </w:rPrChange>
        </w:rPr>
        <w:pPrChange w:id="440" w:author="José Luis Caro Bozzino" w:date="2022-08-07T13:29:00Z">
          <w:pPr/>
        </w:pPrChange>
      </w:pPr>
    </w:p>
    <w:p w14:paraId="36919F32" w14:textId="448292C7" w:rsidR="000C5F7E" w:rsidRPr="000C5F7E" w:rsidRDefault="000C5F7E" w:rsidP="000C5F7E">
      <w:pPr>
        <w:spacing w:line="360" w:lineRule="auto"/>
        <w:ind w:firstLine="708"/>
        <w:jc w:val="both"/>
        <w:rPr>
          <w:ins w:id="441" w:author="José Luis Caro Bozzino" w:date="2022-08-07T13:28:00Z"/>
          <w:rFonts w:ascii="Times New Roman" w:hAnsi="Times New Roman" w:cs="Times New Roman"/>
          <w:rPrChange w:id="442" w:author="José Luis Caro Bozzino" w:date="2022-08-07T13:29:00Z">
            <w:rPr>
              <w:ins w:id="443" w:author="José Luis Caro Bozzino" w:date="2022-08-07T13:28:00Z"/>
            </w:rPr>
          </w:rPrChange>
        </w:rPr>
        <w:pPrChange w:id="444" w:author="José Luis Caro Bozzino" w:date="2022-08-07T13:29:00Z">
          <w:pPr/>
        </w:pPrChange>
      </w:pPr>
      <w:ins w:id="445" w:author="José Luis Caro Bozzino" w:date="2022-08-07T13:28:00Z">
        <w:r w:rsidRPr="000C5F7E">
          <w:rPr>
            <w:rFonts w:ascii="Times New Roman" w:hAnsi="Times New Roman" w:cs="Times New Roman"/>
            <w:rPrChange w:id="446" w:author="José Luis Caro Bozzino" w:date="2022-08-07T13:29:00Z">
              <w:rPr/>
            </w:rPrChange>
          </w:rPr>
          <w:t xml:space="preserve">Para poder ejecutar una instancia de </w:t>
        </w:r>
        <w:proofErr w:type="spellStart"/>
        <w:r w:rsidRPr="000C5F7E">
          <w:rPr>
            <w:rFonts w:ascii="Times New Roman" w:hAnsi="Times New Roman" w:cs="Times New Roman"/>
            <w:rPrChange w:id="447" w:author="José Luis Caro Bozzino" w:date="2022-08-07T13:29:00Z">
              <w:rPr/>
            </w:rPrChange>
          </w:rPr>
          <w:t>LightCipher</w:t>
        </w:r>
        <w:proofErr w:type="spellEnd"/>
        <w:r w:rsidRPr="000C5F7E">
          <w:rPr>
            <w:rFonts w:ascii="Times New Roman" w:hAnsi="Times New Roman" w:cs="Times New Roman"/>
            <w:rPrChange w:id="448" w:author="José Luis Caro Bozzino" w:date="2022-08-07T13:29:00Z">
              <w:rPr/>
            </w:rPrChange>
          </w:rPr>
          <w:t xml:space="preserve"> en local, se debe tener instalado un IDE (en este caso se ha utilizado Eclipse), configurado un JDK de Java 8 o superior.</w:t>
        </w:r>
      </w:ins>
    </w:p>
    <w:p w14:paraId="5D8054C4" w14:textId="32A1D137" w:rsidR="000C5F7E" w:rsidRPr="000C5F7E" w:rsidRDefault="000C5F7E" w:rsidP="000C5F7E">
      <w:pPr>
        <w:spacing w:line="360" w:lineRule="auto"/>
        <w:ind w:firstLine="708"/>
        <w:jc w:val="both"/>
        <w:rPr>
          <w:rFonts w:ascii="Times New Roman" w:hAnsi="Times New Roman" w:cs="Times New Roman"/>
          <w:rPrChange w:id="449" w:author="José Luis Caro Bozzino" w:date="2022-08-07T13:29:00Z">
            <w:rPr/>
          </w:rPrChange>
        </w:rPr>
        <w:pPrChange w:id="450" w:author="José Luis Caro Bozzino" w:date="2022-08-07T13:29:00Z">
          <w:pPr/>
        </w:pPrChange>
      </w:pPr>
      <w:ins w:id="451" w:author="José Luis Caro Bozzino" w:date="2022-08-07T13:28:00Z">
        <w:r w:rsidRPr="000C5F7E">
          <w:rPr>
            <w:rFonts w:ascii="Times New Roman" w:hAnsi="Times New Roman" w:cs="Times New Roman"/>
            <w:rPrChange w:id="452" w:author="José Luis Caro Bozzino" w:date="2022-08-07T13:29:00Z">
              <w:rPr/>
            </w:rPrChange>
          </w:rPr>
          <w:t>El proyecto se puede descargar desde su repositorio en GitHub</w:t>
        </w:r>
      </w:ins>
      <w:ins w:id="453" w:author="José Luis Caro Bozzino" w:date="2022-08-07T13:30:00Z">
        <w:r w:rsidR="004601D0">
          <w:rPr>
            <w:rFonts w:ascii="Times New Roman" w:hAnsi="Times New Roman" w:cs="Times New Roman"/>
          </w:rPr>
          <w:t>:</w:t>
        </w:r>
      </w:ins>
    </w:p>
    <w:p w14:paraId="4C8021AF" w14:textId="21396203" w:rsidR="004601D0" w:rsidRDefault="000C5F7E" w:rsidP="00610C34">
      <w:pPr>
        <w:rPr>
          <w:ins w:id="454" w:author="José Luis Caro Bozzino" w:date="2022-08-07T13:29:00Z"/>
        </w:rPr>
      </w:pPr>
      <w:ins w:id="455" w:author="José Luis Caro Bozzino" w:date="2022-08-07T13:27:00Z">
        <w:r>
          <w:rPr>
            <w:noProof/>
          </w:rPr>
          <w:lastRenderedPageBreak/>
          <w:drawing>
            <wp:inline distT="0" distB="0" distL="0" distR="0" wp14:anchorId="1250473E" wp14:editId="7446DB92">
              <wp:extent cx="5400040" cy="3037840"/>
              <wp:effectExtent l="0" t="0" r="0" b="0"/>
              <wp:docPr id="14" name="Imagen 1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captura de pantalla de una computadora&#10;&#10;Descripción generada automáticamente"/>
                      <pic:cNvPicPr/>
                    </pic:nvPicPr>
                    <pic:blipFill>
                      <a:blip r:embed="rId35"/>
                      <a:stretch>
                        <a:fillRect/>
                      </a:stretch>
                    </pic:blipFill>
                    <pic:spPr>
                      <a:xfrm>
                        <a:off x="0" y="0"/>
                        <a:ext cx="5400040" cy="3037840"/>
                      </a:xfrm>
                      <a:prstGeom prst="rect">
                        <a:avLst/>
                      </a:prstGeom>
                    </pic:spPr>
                  </pic:pic>
                </a:graphicData>
              </a:graphic>
            </wp:inline>
          </w:drawing>
        </w:r>
      </w:ins>
    </w:p>
    <w:p w14:paraId="32A7D502" w14:textId="7E3F7BD7" w:rsidR="000C5F7E" w:rsidRDefault="000C5F7E" w:rsidP="00610C34">
      <w:pPr>
        <w:rPr>
          <w:ins w:id="456" w:author="José Luis Caro Bozzino" w:date="2022-08-07T13:29:00Z"/>
        </w:rPr>
      </w:pPr>
    </w:p>
    <w:p w14:paraId="509A1FD3" w14:textId="77777777" w:rsidR="000C5F7E" w:rsidRPr="000C5F7E" w:rsidRDefault="000C5F7E" w:rsidP="000C5F7E">
      <w:pPr>
        <w:spacing w:line="360" w:lineRule="auto"/>
        <w:ind w:firstLine="708"/>
        <w:jc w:val="both"/>
        <w:rPr>
          <w:ins w:id="457" w:author="José Luis Caro Bozzino" w:date="2022-08-07T13:29:00Z"/>
          <w:rFonts w:ascii="Times New Roman" w:hAnsi="Times New Roman" w:cs="Times New Roman"/>
          <w:rPrChange w:id="458" w:author="José Luis Caro Bozzino" w:date="2022-08-07T13:29:00Z">
            <w:rPr>
              <w:ins w:id="459" w:author="José Luis Caro Bozzino" w:date="2022-08-07T13:29:00Z"/>
            </w:rPr>
          </w:rPrChange>
        </w:rPr>
        <w:pPrChange w:id="460" w:author="José Luis Caro Bozzino" w:date="2022-08-07T13:29:00Z">
          <w:pPr/>
        </w:pPrChange>
      </w:pPr>
      <w:ins w:id="461" w:author="José Luis Caro Bozzino" w:date="2022-08-07T13:29:00Z">
        <w:r w:rsidRPr="000C5F7E">
          <w:rPr>
            <w:rFonts w:ascii="Times New Roman" w:hAnsi="Times New Roman" w:cs="Times New Roman"/>
            <w:rPrChange w:id="462" w:author="José Luis Caro Bozzino" w:date="2022-08-07T13:29:00Z">
              <w:rPr/>
            </w:rPrChange>
          </w:rPr>
          <w:t>Tras esto, se instala el plugin de Spring Tools 4.</w:t>
        </w:r>
      </w:ins>
    </w:p>
    <w:p w14:paraId="75E39D3E" w14:textId="77777777" w:rsidR="004601D0" w:rsidRDefault="000C5F7E" w:rsidP="000C5F7E">
      <w:pPr>
        <w:spacing w:line="360" w:lineRule="auto"/>
        <w:ind w:firstLine="708"/>
        <w:jc w:val="both"/>
        <w:rPr>
          <w:ins w:id="463" w:author="José Luis Caro Bozzino" w:date="2022-08-07T13:31:00Z"/>
          <w:rFonts w:ascii="Times New Roman" w:hAnsi="Times New Roman" w:cs="Times New Roman"/>
        </w:rPr>
      </w:pPr>
      <w:ins w:id="464" w:author="José Luis Caro Bozzino" w:date="2022-08-07T13:29:00Z">
        <w:r w:rsidRPr="000C5F7E">
          <w:rPr>
            <w:rFonts w:ascii="Times New Roman" w:hAnsi="Times New Roman" w:cs="Times New Roman"/>
            <w:rPrChange w:id="465" w:author="José Luis Caro Bozzino" w:date="2022-08-07T13:29:00Z">
              <w:rPr/>
            </w:rPrChange>
          </w:rPr>
          <w:t xml:space="preserve">Desde Eclipse esto se puede hacer desde </w:t>
        </w:r>
        <w:proofErr w:type="spellStart"/>
        <w:r w:rsidRPr="000C5F7E">
          <w:rPr>
            <w:rFonts w:ascii="Times New Roman" w:hAnsi="Times New Roman" w:cs="Times New Roman"/>
            <w:rPrChange w:id="466" w:author="José Luis Caro Bozzino" w:date="2022-08-07T13:29:00Z">
              <w:rPr/>
            </w:rPrChange>
          </w:rPr>
          <w:t>Help</w:t>
        </w:r>
      </w:ins>
      <w:proofErr w:type="spellEnd"/>
      <w:ins w:id="467" w:author="José Luis Caro Bozzino" w:date="2022-08-07T13:30:00Z">
        <w:r w:rsidR="004601D0">
          <w:rPr>
            <w:rFonts w:ascii="Times New Roman" w:hAnsi="Times New Roman" w:cs="Times New Roman"/>
          </w:rPr>
          <w:t>, accediendo al</w:t>
        </w:r>
      </w:ins>
      <w:ins w:id="468" w:author="José Luis Caro Bozzino" w:date="2022-08-07T13:29:00Z">
        <w:r w:rsidRPr="000C5F7E">
          <w:rPr>
            <w:rFonts w:ascii="Times New Roman" w:hAnsi="Times New Roman" w:cs="Times New Roman"/>
            <w:rPrChange w:id="469" w:author="José Luis Caro Bozzino" w:date="2022-08-07T13:29:00Z">
              <w:rPr/>
            </w:rPrChange>
          </w:rPr>
          <w:t xml:space="preserve"> Eclipse Marketplace</w:t>
        </w:r>
      </w:ins>
      <w:ins w:id="470" w:author="José Luis Caro Bozzino" w:date="2022-08-07T13:30:00Z">
        <w:r w:rsidR="004601D0">
          <w:rPr>
            <w:rFonts w:ascii="Times New Roman" w:hAnsi="Times New Roman" w:cs="Times New Roman"/>
          </w:rPr>
          <w:t>:</w:t>
        </w:r>
      </w:ins>
    </w:p>
    <w:p w14:paraId="43C3C455" w14:textId="6B8C0689" w:rsidR="000C5F7E" w:rsidRDefault="000C5F7E" w:rsidP="000C5F7E">
      <w:pPr>
        <w:spacing w:line="360" w:lineRule="auto"/>
        <w:ind w:firstLine="708"/>
        <w:jc w:val="both"/>
        <w:rPr>
          <w:ins w:id="471" w:author="José Luis Caro Bozzino" w:date="2022-08-07T13:31:00Z"/>
          <w:rFonts w:ascii="Times New Roman" w:hAnsi="Times New Roman" w:cs="Times New Roman"/>
        </w:rPr>
      </w:pPr>
      <w:ins w:id="472" w:author="José Luis Caro Bozzino" w:date="2022-08-07T13:29:00Z">
        <w:r>
          <w:rPr>
            <w:noProof/>
          </w:rPr>
          <w:drawing>
            <wp:inline distT="0" distB="0" distL="0" distR="0" wp14:anchorId="5E4D49C6" wp14:editId="561425AB">
              <wp:extent cx="5400040" cy="3037840"/>
              <wp:effectExtent l="0" t="0" r="0" b="0"/>
              <wp:docPr id="20" name="Imagen 2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a:blip r:embed="rId36"/>
                      <a:stretch>
                        <a:fillRect/>
                      </a:stretch>
                    </pic:blipFill>
                    <pic:spPr>
                      <a:xfrm>
                        <a:off x="0" y="0"/>
                        <a:ext cx="5400040" cy="3037840"/>
                      </a:xfrm>
                      <a:prstGeom prst="rect">
                        <a:avLst/>
                      </a:prstGeom>
                    </pic:spPr>
                  </pic:pic>
                </a:graphicData>
              </a:graphic>
            </wp:inline>
          </w:drawing>
        </w:r>
      </w:ins>
    </w:p>
    <w:p w14:paraId="020E8ACE" w14:textId="77777777" w:rsidR="004601D0" w:rsidRDefault="004601D0" w:rsidP="000C5F7E">
      <w:pPr>
        <w:spacing w:line="360" w:lineRule="auto"/>
        <w:ind w:firstLine="708"/>
        <w:jc w:val="both"/>
        <w:rPr>
          <w:ins w:id="473" w:author="José Luis Caro Bozzino" w:date="2022-08-07T13:29:00Z"/>
        </w:rPr>
        <w:pPrChange w:id="474" w:author="José Luis Caro Bozzino" w:date="2022-08-07T13:30:00Z">
          <w:pPr/>
        </w:pPrChange>
      </w:pPr>
    </w:p>
    <w:p w14:paraId="484FD32F" w14:textId="3FE7D747" w:rsidR="000C5F7E" w:rsidRPr="004601D0" w:rsidRDefault="000C5F7E" w:rsidP="004601D0">
      <w:pPr>
        <w:spacing w:line="360" w:lineRule="auto"/>
        <w:ind w:firstLine="708"/>
        <w:jc w:val="both"/>
        <w:rPr>
          <w:ins w:id="475" w:author="José Luis Caro Bozzino" w:date="2022-08-07T13:29:00Z"/>
          <w:rFonts w:ascii="Times New Roman" w:hAnsi="Times New Roman" w:cs="Times New Roman"/>
          <w:rPrChange w:id="476" w:author="José Luis Caro Bozzino" w:date="2022-08-07T13:30:00Z">
            <w:rPr>
              <w:ins w:id="477" w:author="José Luis Caro Bozzino" w:date="2022-08-07T13:29:00Z"/>
            </w:rPr>
          </w:rPrChange>
        </w:rPr>
        <w:pPrChange w:id="478" w:author="José Luis Caro Bozzino" w:date="2022-08-07T13:30:00Z">
          <w:pPr/>
        </w:pPrChange>
      </w:pPr>
      <w:ins w:id="479" w:author="José Luis Caro Bozzino" w:date="2022-08-07T13:29:00Z">
        <w:r w:rsidRPr="004601D0">
          <w:rPr>
            <w:rFonts w:ascii="Times New Roman" w:hAnsi="Times New Roman" w:cs="Times New Roman"/>
            <w:rPrChange w:id="480" w:author="José Luis Caro Bozzino" w:date="2022-08-07T13:30:00Z">
              <w:rPr/>
            </w:rPrChange>
          </w:rPr>
          <w:t xml:space="preserve">Con Spring Tools 4 instalado, se descarga el proyecto desde el repositorio de GitHub, y se importa desde Eclipse </w:t>
        </w:r>
      </w:ins>
      <w:ins w:id="481" w:author="José Luis Caro Bozzino" w:date="2022-08-07T13:30:00Z">
        <w:r w:rsidR="004601D0">
          <w:rPr>
            <w:rFonts w:ascii="Times New Roman" w:hAnsi="Times New Roman" w:cs="Times New Roman"/>
          </w:rPr>
          <w:t xml:space="preserve">mediante la opción de menú </w:t>
        </w:r>
      </w:ins>
      <w:ins w:id="482" w:author="José Luis Caro Bozzino" w:date="2022-08-07T13:29:00Z">
        <w:r w:rsidRPr="004601D0">
          <w:rPr>
            <w:rFonts w:ascii="Times New Roman" w:hAnsi="Times New Roman" w:cs="Times New Roman"/>
            <w:rPrChange w:id="483" w:author="José Luis Caro Bozzino" w:date="2022-08-07T13:30:00Z">
              <w:rPr/>
            </w:rPrChange>
          </w:rPr>
          <w:t>File</w:t>
        </w:r>
      </w:ins>
      <w:ins w:id="484" w:author="José Luis Caro Bozzino" w:date="2022-08-07T13:30:00Z">
        <w:r w:rsidR="004601D0">
          <w:rPr>
            <w:rFonts w:ascii="Times New Roman" w:hAnsi="Times New Roman" w:cs="Times New Roman"/>
          </w:rPr>
          <w:t>, e</w:t>
        </w:r>
      </w:ins>
      <w:ins w:id="485" w:author="José Luis Caro Bozzino" w:date="2022-08-07T13:31:00Z">
        <w:r w:rsidR="004601D0">
          <w:rPr>
            <w:rFonts w:ascii="Times New Roman" w:hAnsi="Times New Roman" w:cs="Times New Roman"/>
          </w:rPr>
          <w:t xml:space="preserve">n las opciones de </w:t>
        </w:r>
      </w:ins>
      <w:proofErr w:type="spellStart"/>
      <w:ins w:id="486" w:author="José Luis Caro Bozzino" w:date="2022-08-07T13:29:00Z">
        <w:r w:rsidRPr="004601D0">
          <w:rPr>
            <w:rFonts w:ascii="Times New Roman" w:hAnsi="Times New Roman" w:cs="Times New Roman"/>
            <w:rPrChange w:id="487" w:author="José Luis Caro Bozzino" w:date="2022-08-07T13:30:00Z">
              <w:rPr/>
            </w:rPrChange>
          </w:rPr>
          <w:t>Import</w:t>
        </w:r>
      </w:ins>
      <w:proofErr w:type="spellEnd"/>
      <w:ins w:id="488" w:author="José Luis Caro Bozzino" w:date="2022-08-07T13:31:00Z">
        <w:r w:rsidR="004601D0">
          <w:rPr>
            <w:rFonts w:ascii="Times New Roman" w:hAnsi="Times New Roman" w:cs="Times New Roman"/>
          </w:rPr>
          <w:t xml:space="preserve">, seleccionando para importarlo desde la opción </w:t>
        </w:r>
        <w:proofErr w:type="spellStart"/>
        <w:r w:rsidR="004601D0">
          <w:rPr>
            <w:rFonts w:ascii="Times New Roman" w:hAnsi="Times New Roman" w:cs="Times New Roman"/>
          </w:rPr>
          <w:t>Import</w:t>
        </w:r>
        <w:proofErr w:type="spellEnd"/>
        <w:r w:rsidR="004601D0">
          <w:rPr>
            <w:rFonts w:ascii="Times New Roman" w:hAnsi="Times New Roman" w:cs="Times New Roman"/>
          </w:rPr>
          <w:t xml:space="preserve"> </w:t>
        </w:r>
      </w:ins>
      <w:ins w:id="489" w:author="José Luis Caro Bozzino" w:date="2022-08-07T13:29:00Z">
        <w:r w:rsidRPr="004601D0">
          <w:rPr>
            <w:rFonts w:ascii="Times New Roman" w:hAnsi="Times New Roman" w:cs="Times New Roman"/>
            <w:rPrChange w:id="490" w:author="José Luis Caro Bozzino" w:date="2022-08-07T13:30:00Z">
              <w:rPr/>
            </w:rPrChange>
          </w:rPr>
          <w:t xml:space="preserve">Project </w:t>
        </w:r>
      </w:ins>
      <w:proofErr w:type="spellStart"/>
      <w:ins w:id="491" w:author="José Luis Caro Bozzino" w:date="2022-08-07T13:31:00Z">
        <w:r w:rsidR="004601D0">
          <w:rPr>
            <w:rFonts w:ascii="Times New Roman" w:hAnsi="Times New Roman" w:cs="Times New Roman"/>
          </w:rPr>
          <w:t>F</w:t>
        </w:r>
      </w:ins>
      <w:ins w:id="492" w:author="José Luis Caro Bozzino" w:date="2022-08-07T13:29:00Z">
        <w:r w:rsidRPr="004601D0">
          <w:rPr>
            <w:rFonts w:ascii="Times New Roman" w:hAnsi="Times New Roman" w:cs="Times New Roman"/>
            <w:rPrChange w:id="493" w:author="José Luis Caro Bozzino" w:date="2022-08-07T13:30:00Z">
              <w:rPr/>
            </w:rPrChange>
          </w:rPr>
          <w:t>rom</w:t>
        </w:r>
        <w:proofErr w:type="spellEnd"/>
        <w:r w:rsidRPr="004601D0">
          <w:rPr>
            <w:rFonts w:ascii="Times New Roman" w:hAnsi="Times New Roman" w:cs="Times New Roman"/>
            <w:rPrChange w:id="494" w:author="José Luis Caro Bozzino" w:date="2022-08-07T13:30:00Z">
              <w:rPr/>
            </w:rPrChange>
          </w:rPr>
          <w:t xml:space="preserve"> </w:t>
        </w:r>
      </w:ins>
      <w:ins w:id="495" w:author="José Luis Caro Bozzino" w:date="2022-08-07T13:31:00Z">
        <w:r w:rsidR="004601D0">
          <w:rPr>
            <w:rFonts w:ascii="Times New Roman" w:hAnsi="Times New Roman" w:cs="Times New Roman"/>
          </w:rPr>
          <w:t>F</w:t>
        </w:r>
      </w:ins>
      <w:ins w:id="496" w:author="José Luis Caro Bozzino" w:date="2022-08-07T13:29:00Z">
        <w:r w:rsidRPr="004601D0">
          <w:rPr>
            <w:rFonts w:ascii="Times New Roman" w:hAnsi="Times New Roman" w:cs="Times New Roman"/>
            <w:rPrChange w:id="497" w:author="José Luis Caro Bozzino" w:date="2022-08-07T13:30:00Z">
              <w:rPr/>
            </w:rPrChange>
          </w:rPr>
          <w:t xml:space="preserve">older </w:t>
        </w:r>
        <w:proofErr w:type="spellStart"/>
        <w:r w:rsidRPr="004601D0">
          <w:rPr>
            <w:rFonts w:ascii="Times New Roman" w:hAnsi="Times New Roman" w:cs="Times New Roman"/>
            <w:rPrChange w:id="498" w:author="José Luis Caro Bozzino" w:date="2022-08-07T13:30:00Z">
              <w:rPr/>
            </w:rPrChange>
          </w:rPr>
          <w:t>or</w:t>
        </w:r>
        <w:proofErr w:type="spellEnd"/>
        <w:r w:rsidRPr="004601D0">
          <w:rPr>
            <w:rFonts w:ascii="Times New Roman" w:hAnsi="Times New Roman" w:cs="Times New Roman"/>
            <w:rPrChange w:id="499" w:author="José Luis Caro Bozzino" w:date="2022-08-07T13:30:00Z">
              <w:rPr/>
            </w:rPrChange>
          </w:rPr>
          <w:t xml:space="preserve"> </w:t>
        </w:r>
      </w:ins>
      <w:ins w:id="500" w:author="José Luis Caro Bozzino" w:date="2022-08-07T13:31:00Z">
        <w:r w:rsidR="004601D0">
          <w:rPr>
            <w:rFonts w:ascii="Times New Roman" w:hAnsi="Times New Roman" w:cs="Times New Roman"/>
          </w:rPr>
          <w:t>A</w:t>
        </w:r>
      </w:ins>
      <w:ins w:id="501" w:author="José Luis Caro Bozzino" w:date="2022-08-07T13:29:00Z">
        <w:r w:rsidRPr="004601D0">
          <w:rPr>
            <w:rFonts w:ascii="Times New Roman" w:hAnsi="Times New Roman" w:cs="Times New Roman"/>
            <w:rPrChange w:id="502" w:author="José Luis Caro Bozzino" w:date="2022-08-07T13:30:00Z">
              <w:rPr/>
            </w:rPrChange>
          </w:rPr>
          <w:t>rchive</w:t>
        </w:r>
      </w:ins>
    </w:p>
    <w:p w14:paraId="396597E7" w14:textId="7CCA4256" w:rsidR="000C5F7E" w:rsidRDefault="000C5F7E" w:rsidP="000C5F7E">
      <w:pPr>
        <w:rPr>
          <w:ins w:id="503" w:author="José Luis Caro Bozzino" w:date="2022-08-07T13:31:00Z"/>
        </w:rPr>
      </w:pPr>
      <w:ins w:id="504" w:author="José Luis Caro Bozzino" w:date="2022-08-07T13:29:00Z">
        <w:r>
          <w:rPr>
            <w:noProof/>
          </w:rPr>
          <w:lastRenderedPageBreak/>
          <w:drawing>
            <wp:inline distT="0" distB="0" distL="0" distR="0" wp14:anchorId="5DF5EACF" wp14:editId="3E3DF14C">
              <wp:extent cx="5400040" cy="3037840"/>
              <wp:effectExtent l="0" t="0" r="0" b="0"/>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a:blip r:embed="rId37"/>
                      <a:stretch>
                        <a:fillRect/>
                      </a:stretch>
                    </pic:blipFill>
                    <pic:spPr>
                      <a:xfrm>
                        <a:off x="0" y="0"/>
                        <a:ext cx="5400040" cy="3037840"/>
                      </a:xfrm>
                      <a:prstGeom prst="rect">
                        <a:avLst/>
                      </a:prstGeom>
                    </pic:spPr>
                  </pic:pic>
                </a:graphicData>
              </a:graphic>
            </wp:inline>
          </w:drawing>
        </w:r>
      </w:ins>
    </w:p>
    <w:p w14:paraId="765FCCA8" w14:textId="77777777" w:rsidR="004601D0" w:rsidRDefault="004601D0" w:rsidP="000C5F7E">
      <w:pPr>
        <w:rPr>
          <w:ins w:id="505" w:author="José Luis Caro Bozzino" w:date="2022-08-07T13:29:00Z"/>
        </w:rPr>
      </w:pPr>
    </w:p>
    <w:p w14:paraId="09814CFE" w14:textId="728B72BB" w:rsidR="000C5F7E" w:rsidRDefault="000C5F7E" w:rsidP="000C5F7E">
      <w:pPr>
        <w:rPr>
          <w:ins w:id="506" w:author="José Luis Caro Bozzino" w:date="2022-08-07T13:31:00Z"/>
        </w:rPr>
      </w:pPr>
      <w:ins w:id="507" w:author="José Luis Caro Bozzino" w:date="2022-08-07T13:29:00Z">
        <w:r>
          <w:rPr>
            <w:noProof/>
          </w:rPr>
          <w:drawing>
            <wp:inline distT="0" distB="0" distL="0" distR="0" wp14:anchorId="695ED23D" wp14:editId="75B461FF">
              <wp:extent cx="5400040" cy="3037840"/>
              <wp:effectExtent l="0" t="0" r="0" b="0"/>
              <wp:docPr id="22"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a:blip r:embed="rId38"/>
                      <a:stretch>
                        <a:fillRect/>
                      </a:stretch>
                    </pic:blipFill>
                    <pic:spPr>
                      <a:xfrm>
                        <a:off x="0" y="0"/>
                        <a:ext cx="5400040" cy="3037840"/>
                      </a:xfrm>
                      <a:prstGeom prst="rect">
                        <a:avLst/>
                      </a:prstGeom>
                    </pic:spPr>
                  </pic:pic>
                </a:graphicData>
              </a:graphic>
            </wp:inline>
          </w:drawing>
        </w:r>
      </w:ins>
    </w:p>
    <w:p w14:paraId="6ABD61AC" w14:textId="77777777" w:rsidR="004601D0" w:rsidRDefault="004601D0" w:rsidP="000C5F7E">
      <w:pPr>
        <w:rPr>
          <w:ins w:id="508" w:author="José Luis Caro Bozzino" w:date="2022-08-07T13:29:00Z"/>
        </w:rPr>
      </w:pPr>
    </w:p>
    <w:p w14:paraId="4073581B" w14:textId="77777777" w:rsidR="000C5F7E" w:rsidRPr="004601D0" w:rsidRDefault="000C5F7E" w:rsidP="004601D0">
      <w:pPr>
        <w:spacing w:line="360" w:lineRule="auto"/>
        <w:ind w:firstLine="708"/>
        <w:jc w:val="both"/>
        <w:rPr>
          <w:ins w:id="509" w:author="José Luis Caro Bozzino" w:date="2022-08-07T13:29:00Z"/>
          <w:rFonts w:ascii="Times New Roman" w:hAnsi="Times New Roman" w:cs="Times New Roman"/>
          <w:rPrChange w:id="510" w:author="José Luis Caro Bozzino" w:date="2022-08-07T13:31:00Z">
            <w:rPr>
              <w:ins w:id="511" w:author="José Luis Caro Bozzino" w:date="2022-08-07T13:29:00Z"/>
            </w:rPr>
          </w:rPrChange>
        </w:rPr>
        <w:pPrChange w:id="512" w:author="José Luis Caro Bozzino" w:date="2022-08-07T13:31:00Z">
          <w:pPr/>
        </w:pPrChange>
      </w:pPr>
      <w:ins w:id="513" w:author="José Luis Caro Bozzino" w:date="2022-08-07T13:29:00Z">
        <w:r w:rsidRPr="004601D0">
          <w:rPr>
            <w:rFonts w:ascii="Times New Roman" w:hAnsi="Times New Roman" w:cs="Times New Roman"/>
            <w:rPrChange w:id="514" w:author="José Luis Caro Bozzino" w:date="2022-08-07T13:31:00Z">
              <w:rPr/>
            </w:rPrChange>
          </w:rPr>
          <w:t xml:space="preserve">A continuación, se ejecuta el proyecto como Spring </w:t>
        </w:r>
        <w:proofErr w:type="spellStart"/>
        <w:r w:rsidRPr="004601D0">
          <w:rPr>
            <w:rFonts w:ascii="Times New Roman" w:hAnsi="Times New Roman" w:cs="Times New Roman"/>
            <w:rPrChange w:id="515" w:author="José Luis Caro Bozzino" w:date="2022-08-07T13:31:00Z">
              <w:rPr/>
            </w:rPrChange>
          </w:rPr>
          <w:t>Boot</w:t>
        </w:r>
        <w:proofErr w:type="spellEnd"/>
        <w:r w:rsidRPr="004601D0">
          <w:rPr>
            <w:rFonts w:ascii="Times New Roman" w:hAnsi="Times New Roman" w:cs="Times New Roman"/>
            <w:rPrChange w:id="516" w:author="José Luis Caro Bozzino" w:date="2022-08-07T13:31:00Z">
              <w:rPr/>
            </w:rPrChange>
          </w:rPr>
          <w:t xml:space="preserve"> App, lo que desplegará una instancia local de </w:t>
        </w:r>
        <w:proofErr w:type="spellStart"/>
        <w:r w:rsidRPr="004601D0">
          <w:rPr>
            <w:rFonts w:ascii="Times New Roman" w:hAnsi="Times New Roman" w:cs="Times New Roman"/>
            <w:rPrChange w:id="517" w:author="José Luis Caro Bozzino" w:date="2022-08-07T13:31:00Z">
              <w:rPr/>
            </w:rPrChange>
          </w:rPr>
          <w:t>LightCipher</w:t>
        </w:r>
        <w:proofErr w:type="spellEnd"/>
        <w:r w:rsidRPr="004601D0">
          <w:rPr>
            <w:rFonts w:ascii="Times New Roman" w:hAnsi="Times New Roman" w:cs="Times New Roman"/>
            <w:rPrChange w:id="518" w:author="José Luis Caro Bozzino" w:date="2022-08-07T13:31:00Z">
              <w:rPr/>
            </w:rPrChange>
          </w:rPr>
          <w:t xml:space="preserve"> en localhost:8080</w:t>
        </w:r>
      </w:ins>
    </w:p>
    <w:p w14:paraId="2407E79D" w14:textId="396B60A3" w:rsidR="000C5F7E" w:rsidRDefault="000C5F7E" w:rsidP="000C5F7E">
      <w:pPr>
        <w:rPr>
          <w:ins w:id="519" w:author="José Luis Caro Bozzino" w:date="2022-08-07T13:32:00Z"/>
        </w:rPr>
      </w:pPr>
      <w:ins w:id="520" w:author="José Luis Caro Bozzino" w:date="2022-08-07T13:29:00Z">
        <w:r>
          <w:rPr>
            <w:noProof/>
          </w:rPr>
          <w:lastRenderedPageBreak/>
          <w:drawing>
            <wp:inline distT="0" distB="0" distL="0" distR="0" wp14:anchorId="24206CCC" wp14:editId="0AFA9D03">
              <wp:extent cx="5400040" cy="3037840"/>
              <wp:effectExtent l="0" t="0" r="0" b="0"/>
              <wp:docPr id="26" name="Imagen 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computadora&#10;&#10;Descripción generada automáticamente"/>
                      <pic:cNvPicPr/>
                    </pic:nvPicPr>
                    <pic:blipFill>
                      <a:blip r:embed="rId39"/>
                      <a:stretch>
                        <a:fillRect/>
                      </a:stretch>
                    </pic:blipFill>
                    <pic:spPr>
                      <a:xfrm>
                        <a:off x="0" y="0"/>
                        <a:ext cx="5400040" cy="3037840"/>
                      </a:xfrm>
                      <a:prstGeom prst="rect">
                        <a:avLst/>
                      </a:prstGeom>
                    </pic:spPr>
                  </pic:pic>
                </a:graphicData>
              </a:graphic>
            </wp:inline>
          </w:drawing>
        </w:r>
      </w:ins>
    </w:p>
    <w:p w14:paraId="6767233B" w14:textId="50EB08FD" w:rsidR="004601D0" w:rsidRDefault="004601D0" w:rsidP="000C5F7E">
      <w:pPr>
        <w:rPr>
          <w:ins w:id="521" w:author="José Luis Caro Bozzino" w:date="2022-08-07T13:32:00Z"/>
        </w:rPr>
      </w:pPr>
    </w:p>
    <w:p w14:paraId="63C4C393" w14:textId="7CF42667" w:rsidR="004601D0" w:rsidRDefault="004601D0" w:rsidP="000C5F7E">
      <w:pPr>
        <w:rPr>
          <w:ins w:id="522" w:author="José Luis Caro Bozzino" w:date="2022-08-07T13:29:00Z"/>
        </w:rPr>
      </w:pPr>
      <w:ins w:id="523" w:author="José Luis Caro Bozzino" w:date="2022-08-07T13:32:00Z">
        <w:r>
          <w:rPr>
            <w:noProof/>
          </w:rPr>
          <w:drawing>
            <wp:inline distT="0" distB="0" distL="0" distR="0" wp14:anchorId="3D722EEF" wp14:editId="6136859F">
              <wp:extent cx="5400040" cy="3037840"/>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40"/>
                      <a:stretch>
                        <a:fillRect/>
                      </a:stretch>
                    </pic:blipFill>
                    <pic:spPr>
                      <a:xfrm>
                        <a:off x="0" y="0"/>
                        <a:ext cx="5400040" cy="3037840"/>
                      </a:xfrm>
                      <a:prstGeom prst="rect">
                        <a:avLst/>
                      </a:prstGeom>
                    </pic:spPr>
                  </pic:pic>
                </a:graphicData>
              </a:graphic>
            </wp:inline>
          </w:drawing>
        </w:r>
      </w:ins>
    </w:p>
    <w:p w14:paraId="647EEAAE" w14:textId="77777777" w:rsidR="000C5F7E" w:rsidRDefault="000C5F7E" w:rsidP="00610C34"/>
    <w:p w14:paraId="4B75C9B5" w14:textId="0983E6C7" w:rsidR="001606C8" w:rsidRDefault="001606C8" w:rsidP="00610C34"/>
    <w:p w14:paraId="7EFEA6A1" w14:textId="54A663AC" w:rsidR="004601D0" w:rsidRDefault="004601D0" w:rsidP="004601D0">
      <w:pPr>
        <w:pStyle w:val="Ttulo2"/>
        <w:numPr>
          <w:ilvl w:val="1"/>
          <w:numId w:val="15"/>
        </w:numPr>
        <w:rPr>
          <w:ins w:id="524" w:author="José Luis Caro Bozzino" w:date="2022-08-07T13:33:00Z"/>
          <w:rFonts w:ascii="Times New Roman" w:hAnsi="Times New Roman" w:cs="Times New Roman"/>
        </w:rPr>
        <w:pPrChange w:id="525" w:author="José Luis Caro Bozzino" w:date="2022-08-07T13:33:00Z">
          <w:pPr>
            <w:pStyle w:val="Ttulo2"/>
          </w:pPr>
        </w:pPrChange>
      </w:pPr>
      <w:bookmarkStart w:id="526" w:name="_Toc110772404"/>
      <w:ins w:id="527" w:author="José Luis Caro Bozzino" w:date="2022-08-07T13:33:00Z">
        <w:r>
          <w:rPr>
            <w:rFonts w:ascii="Times New Roman" w:hAnsi="Times New Roman" w:cs="Times New Roman"/>
          </w:rPr>
          <w:t>Estructura del proyecto</w:t>
        </w:r>
        <w:bookmarkEnd w:id="526"/>
      </w:ins>
    </w:p>
    <w:p w14:paraId="59F30A87" w14:textId="4E46B434" w:rsidR="004601D0" w:rsidRDefault="004601D0" w:rsidP="004601D0">
      <w:pPr>
        <w:pStyle w:val="Prrafodelista"/>
        <w:ind w:left="744"/>
        <w:rPr>
          <w:ins w:id="528" w:author="José Luis Caro Bozzino" w:date="2022-08-07T13:33:00Z"/>
        </w:rPr>
      </w:pPr>
    </w:p>
    <w:p w14:paraId="097C12D9" w14:textId="6C70CE39" w:rsidR="004601D0" w:rsidRDefault="004601D0" w:rsidP="004601D0">
      <w:pPr>
        <w:pStyle w:val="Prrafodelista"/>
        <w:spacing w:line="360" w:lineRule="auto"/>
        <w:ind w:left="744"/>
        <w:jc w:val="both"/>
        <w:rPr>
          <w:ins w:id="529" w:author="José Luis Caro Bozzino" w:date="2022-08-07T13:34:00Z"/>
          <w:rFonts w:ascii="Times New Roman" w:hAnsi="Times New Roman" w:cs="Times New Roman"/>
        </w:rPr>
      </w:pPr>
      <w:ins w:id="530" w:author="José Luis Caro Bozzino" w:date="2022-08-07T13:34:00Z">
        <w:r>
          <w:rPr>
            <w:rFonts w:ascii="Times New Roman" w:hAnsi="Times New Roman" w:cs="Times New Roman"/>
          </w:rPr>
          <w:t>La estructura del proyecto una vez importado es la siguiente:</w:t>
        </w:r>
      </w:ins>
    </w:p>
    <w:p w14:paraId="3EA46089" w14:textId="2711B6A4" w:rsidR="004601D0" w:rsidRPr="004601D0" w:rsidRDefault="004601D0" w:rsidP="004601D0">
      <w:pPr>
        <w:pStyle w:val="Prrafodelista"/>
        <w:spacing w:line="360" w:lineRule="auto"/>
        <w:ind w:left="744"/>
        <w:jc w:val="both"/>
        <w:rPr>
          <w:ins w:id="531" w:author="José Luis Caro Bozzino" w:date="2022-08-07T13:33:00Z"/>
          <w:rFonts w:ascii="Times New Roman" w:hAnsi="Times New Roman" w:cs="Times New Roman"/>
        </w:rPr>
        <w:pPrChange w:id="532" w:author="José Luis Caro Bozzino" w:date="2022-08-07T13:34:00Z">
          <w:pPr>
            <w:pStyle w:val="Ttulo2"/>
          </w:pPr>
        </w:pPrChange>
      </w:pPr>
      <w:ins w:id="533" w:author="José Luis Caro Bozzino" w:date="2022-08-07T13:34:00Z">
        <w:r>
          <w:rPr>
            <w:noProof/>
          </w:rPr>
          <w:lastRenderedPageBreak/>
          <w:drawing>
            <wp:inline distT="0" distB="0" distL="0" distR="0" wp14:anchorId="6D987828" wp14:editId="0D469AC8">
              <wp:extent cx="3752850" cy="6410325"/>
              <wp:effectExtent l="0" t="0" r="0" b="9525"/>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41"/>
                      <a:stretch>
                        <a:fillRect/>
                      </a:stretch>
                    </pic:blipFill>
                    <pic:spPr>
                      <a:xfrm>
                        <a:off x="0" y="0"/>
                        <a:ext cx="3752850" cy="6410325"/>
                      </a:xfrm>
                      <a:prstGeom prst="rect">
                        <a:avLst/>
                      </a:prstGeom>
                    </pic:spPr>
                  </pic:pic>
                </a:graphicData>
              </a:graphic>
            </wp:inline>
          </w:drawing>
        </w:r>
      </w:ins>
    </w:p>
    <w:p w14:paraId="243919F4" w14:textId="21E30E59" w:rsidR="001606C8" w:rsidRPr="009C1685" w:rsidRDefault="004601D0" w:rsidP="009C1685">
      <w:pPr>
        <w:spacing w:line="360" w:lineRule="auto"/>
        <w:jc w:val="both"/>
        <w:rPr>
          <w:ins w:id="534" w:author="José Luis Caro Bozzino" w:date="2022-08-07T13:35:00Z"/>
          <w:rFonts w:ascii="Times New Roman" w:hAnsi="Times New Roman" w:cs="Times New Roman"/>
          <w:rPrChange w:id="535" w:author="José Luis Caro Bozzino" w:date="2022-08-07T13:43:00Z">
            <w:rPr>
              <w:ins w:id="536" w:author="José Luis Caro Bozzino" w:date="2022-08-07T13:35:00Z"/>
            </w:rPr>
          </w:rPrChange>
        </w:rPr>
        <w:pPrChange w:id="537" w:author="José Luis Caro Bozzino" w:date="2022-08-07T13:43:00Z">
          <w:pPr/>
        </w:pPrChange>
      </w:pPr>
      <w:ins w:id="538" w:author="José Luis Caro Bozzino" w:date="2022-08-07T13:34:00Z">
        <w:r>
          <w:tab/>
        </w:r>
      </w:ins>
      <w:ins w:id="539" w:author="José Luis Caro Bozzino" w:date="2022-08-07T13:43:00Z">
        <w:r w:rsidR="009C1685">
          <w:tab/>
        </w:r>
      </w:ins>
      <w:ins w:id="540" w:author="José Luis Caro Bozzino" w:date="2022-08-07T13:34:00Z">
        <w:r w:rsidRPr="009C1685">
          <w:rPr>
            <w:rFonts w:ascii="Times New Roman" w:hAnsi="Times New Roman" w:cs="Times New Roman"/>
            <w:rPrChange w:id="541" w:author="José Luis Caro Bozzino" w:date="2022-08-07T13:43:00Z">
              <w:rPr/>
            </w:rPrChange>
          </w:rPr>
          <w:t xml:space="preserve">Dentro de la carpeta </w:t>
        </w:r>
        <w:proofErr w:type="spellStart"/>
        <w:r w:rsidRPr="009C1685">
          <w:rPr>
            <w:rFonts w:ascii="Times New Roman" w:hAnsi="Times New Roman" w:cs="Times New Roman"/>
            <w:rPrChange w:id="542" w:author="José Luis Caro Bozzino" w:date="2022-08-07T13:43:00Z">
              <w:rPr/>
            </w:rPrChange>
          </w:rPr>
          <w:t>src</w:t>
        </w:r>
        <w:proofErr w:type="spellEnd"/>
        <w:r w:rsidRPr="009C1685">
          <w:rPr>
            <w:rFonts w:ascii="Times New Roman" w:hAnsi="Times New Roman" w:cs="Times New Roman"/>
            <w:rPrChange w:id="543" w:author="José Luis Caro Bozzino" w:date="2022-08-07T13:43:00Z">
              <w:rPr/>
            </w:rPrChange>
          </w:rPr>
          <w:t>/</w:t>
        </w:r>
        <w:proofErr w:type="spellStart"/>
        <w:r w:rsidRPr="009C1685">
          <w:rPr>
            <w:rFonts w:ascii="Times New Roman" w:hAnsi="Times New Roman" w:cs="Times New Roman"/>
            <w:rPrChange w:id="544" w:author="José Luis Caro Bozzino" w:date="2022-08-07T13:43:00Z">
              <w:rPr/>
            </w:rPrChange>
          </w:rPr>
          <w:t>main</w:t>
        </w:r>
        <w:proofErr w:type="spellEnd"/>
        <w:r w:rsidRPr="009C1685">
          <w:rPr>
            <w:rFonts w:ascii="Times New Roman" w:hAnsi="Times New Roman" w:cs="Times New Roman"/>
            <w:rPrChange w:id="545" w:author="José Luis Caro Bozzino" w:date="2022-08-07T13:43:00Z">
              <w:rPr/>
            </w:rPrChange>
          </w:rPr>
          <w:t xml:space="preserve">/java existen dos </w:t>
        </w:r>
      </w:ins>
      <w:ins w:id="546" w:author="José Luis Caro Bozzino" w:date="2022-08-07T13:35:00Z">
        <w:r w:rsidRPr="009C1685">
          <w:rPr>
            <w:rFonts w:ascii="Times New Roman" w:hAnsi="Times New Roman" w:cs="Times New Roman"/>
            <w:rPrChange w:id="547" w:author="José Luis Caro Bozzino" w:date="2022-08-07T13:43:00Z">
              <w:rPr/>
            </w:rPrChange>
          </w:rPr>
          <w:t>paquetes</w:t>
        </w:r>
      </w:ins>
      <w:ins w:id="548" w:author="José Luis Caro Bozzino" w:date="2022-08-07T13:34:00Z">
        <w:r w:rsidRPr="009C1685">
          <w:rPr>
            <w:rFonts w:ascii="Times New Roman" w:hAnsi="Times New Roman" w:cs="Times New Roman"/>
            <w:rPrChange w:id="549" w:author="José Luis Caro Bozzino" w:date="2022-08-07T13:43:00Z">
              <w:rPr/>
            </w:rPrChange>
          </w:rPr>
          <w:t xml:space="preserve"> principales:</w:t>
        </w:r>
      </w:ins>
    </w:p>
    <w:p w14:paraId="48201FCC" w14:textId="547B63E9" w:rsidR="004601D0" w:rsidRPr="009C1685" w:rsidRDefault="004601D0" w:rsidP="009C1685">
      <w:pPr>
        <w:pStyle w:val="Prrafodelista"/>
        <w:numPr>
          <w:ilvl w:val="0"/>
          <w:numId w:val="23"/>
        </w:numPr>
        <w:spacing w:line="360" w:lineRule="auto"/>
        <w:jc w:val="both"/>
        <w:rPr>
          <w:ins w:id="550" w:author="José Luis Caro Bozzino" w:date="2022-08-07T13:36:00Z"/>
          <w:rFonts w:ascii="Times New Roman" w:hAnsi="Times New Roman" w:cs="Times New Roman"/>
          <w:rPrChange w:id="551" w:author="José Luis Caro Bozzino" w:date="2022-08-07T13:43:00Z">
            <w:rPr>
              <w:ins w:id="552" w:author="José Luis Caro Bozzino" w:date="2022-08-07T13:36:00Z"/>
            </w:rPr>
          </w:rPrChange>
        </w:rPr>
        <w:pPrChange w:id="553" w:author="José Luis Caro Bozzino" w:date="2022-08-07T13:43:00Z">
          <w:pPr>
            <w:pStyle w:val="Prrafodelista"/>
            <w:numPr>
              <w:numId w:val="23"/>
            </w:numPr>
            <w:ind w:left="1068" w:hanging="360"/>
          </w:pPr>
        </w:pPrChange>
      </w:pPr>
      <w:proofErr w:type="spellStart"/>
      <w:ins w:id="554" w:author="José Luis Caro Bozzino" w:date="2022-08-07T13:35:00Z">
        <w:r w:rsidRPr="009C1685">
          <w:rPr>
            <w:rFonts w:ascii="Times New Roman" w:hAnsi="Times New Roman" w:cs="Times New Roman"/>
            <w:rPrChange w:id="555" w:author="José Luis Caro Bozzino" w:date="2022-08-07T13:43:00Z">
              <w:rPr/>
            </w:rPrChange>
          </w:rPr>
          <w:t>com.</w:t>
        </w:r>
        <w:proofErr w:type="gramStart"/>
        <w:r w:rsidRPr="009C1685">
          <w:rPr>
            <w:rFonts w:ascii="Times New Roman" w:hAnsi="Times New Roman" w:cs="Times New Roman"/>
            <w:rPrChange w:id="556" w:author="José Luis Caro Bozzino" w:date="2022-08-07T13:43:00Z">
              <w:rPr/>
            </w:rPrChange>
          </w:rPr>
          <w:t>example.demo</w:t>
        </w:r>
      </w:ins>
      <w:proofErr w:type="gramEnd"/>
      <w:ins w:id="557" w:author="José Luis Caro Bozzino" w:date="2022-08-07T13:37:00Z">
        <w:r w:rsidR="000C3380" w:rsidRPr="009C1685">
          <w:rPr>
            <w:rFonts w:ascii="Times New Roman" w:hAnsi="Times New Roman" w:cs="Times New Roman"/>
            <w:rPrChange w:id="558" w:author="José Luis Caro Bozzino" w:date="2022-08-07T13:43:00Z">
              <w:rPr/>
            </w:rPrChange>
          </w:rPr>
          <w:t>.controller</w:t>
        </w:r>
      </w:ins>
      <w:proofErr w:type="spellEnd"/>
      <w:ins w:id="559" w:author="José Luis Caro Bozzino" w:date="2022-08-07T13:35:00Z">
        <w:r w:rsidRPr="009C1685">
          <w:rPr>
            <w:rFonts w:ascii="Times New Roman" w:hAnsi="Times New Roman" w:cs="Times New Roman"/>
            <w:rPrChange w:id="560" w:author="José Luis Caro Bozzino" w:date="2022-08-07T13:43:00Z">
              <w:rPr/>
            </w:rPrChange>
          </w:rPr>
          <w:t>: Dentro de este paquete se encuentra el controlador principal de la aplicación</w:t>
        </w:r>
      </w:ins>
      <w:ins w:id="561" w:author="José Luis Caro Bozzino" w:date="2022-08-07T13:37:00Z">
        <w:r w:rsidR="000C3380" w:rsidRPr="009C1685">
          <w:rPr>
            <w:rFonts w:ascii="Times New Roman" w:hAnsi="Times New Roman" w:cs="Times New Roman"/>
            <w:rPrChange w:id="562" w:author="José Luis Caro Bozzino" w:date="2022-08-07T13:43:00Z">
              <w:rPr/>
            </w:rPrChange>
          </w:rPr>
          <w:t>:</w:t>
        </w:r>
      </w:ins>
    </w:p>
    <w:p w14:paraId="13DCE3D2" w14:textId="77777777" w:rsidR="00754406" w:rsidRDefault="000C3380" w:rsidP="00754406">
      <w:pPr>
        <w:keepNext/>
        <w:rPr>
          <w:ins w:id="563" w:author="José Luis Caro Bozzino" w:date="2022-08-07T13:47:00Z"/>
        </w:rPr>
        <w:pPrChange w:id="564" w:author="José Luis Caro Bozzino" w:date="2022-08-07T13:47:00Z">
          <w:pPr>
            <w:ind w:left="360"/>
          </w:pPr>
        </w:pPrChange>
      </w:pPr>
      <w:ins w:id="565" w:author="José Luis Caro Bozzino" w:date="2022-08-07T13:36:00Z">
        <w:r>
          <w:rPr>
            <w:noProof/>
          </w:rPr>
          <w:lastRenderedPageBreak/>
          <w:drawing>
            <wp:inline distT="0" distB="0" distL="0" distR="0" wp14:anchorId="167D465D" wp14:editId="4629CD66">
              <wp:extent cx="5400040" cy="3599815"/>
              <wp:effectExtent l="0" t="0" r="0" b="63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42"/>
                      <a:stretch>
                        <a:fillRect/>
                      </a:stretch>
                    </pic:blipFill>
                    <pic:spPr>
                      <a:xfrm>
                        <a:off x="0" y="0"/>
                        <a:ext cx="5400040" cy="3599815"/>
                      </a:xfrm>
                      <a:prstGeom prst="rect">
                        <a:avLst/>
                      </a:prstGeom>
                    </pic:spPr>
                  </pic:pic>
                </a:graphicData>
              </a:graphic>
            </wp:inline>
          </w:drawing>
        </w:r>
      </w:ins>
    </w:p>
    <w:p w14:paraId="6195176C" w14:textId="7A3ACE8A" w:rsidR="000C3380" w:rsidRDefault="00754406" w:rsidP="00754406">
      <w:pPr>
        <w:pStyle w:val="Descripcin"/>
        <w:rPr>
          <w:ins w:id="566" w:author="José Luis Caro Bozzino" w:date="2022-08-07T13:37:00Z"/>
        </w:rPr>
        <w:pPrChange w:id="567" w:author="José Luis Caro Bozzino" w:date="2022-08-07T13:47:00Z">
          <w:pPr>
            <w:pStyle w:val="Prrafodelista"/>
          </w:pPr>
        </w:pPrChange>
      </w:pPr>
      <w:ins w:id="568" w:author="José Luis Caro Bozzino" w:date="2022-08-07T13:47:00Z">
        <w:r>
          <w:t>MainController.java</w:t>
        </w:r>
      </w:ins>
    </w:p>
    <w:p w14:paraId="31D2F79E" w14:textId="2EA17F0E" w:rsidR="000C3380" w:rsidRDefault="000C3380" w:rsidP="000C3380">
      <w:pPr>
        <w:pStyle w:val="Prrafodelista"/>
        <w:rPr>
          <w:ins w:id="569" w:author="José Luis Caro Bozzino" w:date="2022-08-07T13:37:00Z"/>
        </w:rPr>
      </w:pPr>
    </w:p>
    <w:p w14:paraId="0494158E" w14:textId="29CA6C3E" w:rsidR="000C3380" w:rsidRPr="009C1685" w:rsidRDefault="000C3380" w:rsidP="009C1685">
      <w:pPr>
        <w:pStyle w:val="Prrafodelista"/>
        <w:numPr>
          <w:ilvl w:val="0"/>
          <w:numId w:val="23"/>
        </w:numPr>
        <w:spacing w:line="360" w:lineRule="auto"/>
        <w:jc w:val="both"/>
        <w:rPr>
          <w:ins w:id="570" w:author="José Luis Caro Bozzino" w:date="2022-08-07T13:40:00Z"/>
          <w:rFonts w:ascii="Times New Roman" w:hAnsi="Times New Roman" w:cs="Times New Roman"/>
          <w:rPrChange w:id="571" w:author="José Luis Caro Bozzino" w:date="2022-08-07T13:43:00Z">
            <w:rPr>
              <w:ins w:id="572" w:author="José Luis Caro Bozzino" w:date="2022-08-07T13:40:00Z"/>
            </w:rPr>
          </w:rPrChange>
        </w:rPr>
        <w:pPrChange w:id="573" w:author="José Luis Caro Bozzino" w:date="2022-08-07T13:43:00Z">
          <w:pPr>
            <w:pStyle w:val="Prrafodelista"/>
            <w:numPr>
              <w:numId w:val="23"/>
            </w:numPr>
            <w:ind w:left="1068" w:hanging="360"/>
          </w:pPr>
        </w:pPrChange>
      </w:pPr>
      <w:proofErr w:type="spellStart"/>
      <w:ins w:id="574" w:author="José Luis Caro Bozzino" w:date="2022-08-07T13:37:00Z">
        <w:r w:rsidRPr="009C1685">
          <w:rPr>
            <w:rFonts w:ascii="Times New Roman" w:hAnsi="Times New Roman" w:cs="Times New Roman"/>
            <w:rPrChange w:id="575" w:author="José Luis Caro Bozzino" w:date="2022-08-07T13:43:00Z">
              <w:rPr/>
            </w:rPrChange>
          </w:rPr>
          <w:t>com.</w:t>
        </w:r>
        <w:proofErr w:type="gramStart"/>
        <w:r w:rsidRPr="009C1685">
          <w:rPr>
            <w:rFonts w:ascii="Times New Roman" w:hAnsi="Times New Roman" w:cs="Times New Roman"/>
            <w:rPrChange w:id="576" w:author="José Luis Caro Bozzino" w:date="2022-08-07T13:43:00Z">
              <w:rPr/>
            </w:rPrChange>
          </w:rPr>
          <w:t>example.</w:t>
        </w:r>
      </w:ins>
      <w:ins w:id="577" w:author="José Luis Caro Bozzino" w:date="2022-08-07T13:38:00Z">
        <w:r w:rsidRPr="009C1685">
          <w:rPr>
            <w:rFonts w:ascii="Times New Roman" w:hAnsi="Times New Roman" w:cs="Times New Roman"/>
            <w:rPrChange w:id="578" w:author="José Luis Caro Bozzino" w:date="2022-08-07T13:43:00Z">
              <w:rPr/>
            </w:rPrChange>
          </w:rPr>
          <w:t>demo</w:t>
        </w:r>
        <w:proofErr w:type="gramEnd"/>
        <w:r w:rsidRPr="009C1685">
          <w:rPr>
            <w:rFonts w:ascii="Times New Roman" w:hAnsi="Times New Roman" w:cs="Times New Roman"/>
            <w:rPrChange w:id="579" w:author="José Luis Caro Bozzino" w:date="2022-08-07T13:43:00Z">
              <w:rPr/>
            </w:rPrChange>
          </w:rPr>
          <w:t>.utils</w:t>
        </w:r>
        <w:proofErr w:type="spellEnd"/>
        <w:r w:rsidRPr="009C1685">
          <w:rPr>
            <w:rFonts w:ascii="Times New Roman" w:hAnsi="Times New Roman" w:cs="Times New Roman"/>
            <w:rPrChange w:id="580" w:author="José Luis Caro Bozzino" w:date="2022-08-07T13:43:00Z">
              <w:rPr/>
            </w:rPrChange>
          </w:rPr>
          <w:t xml:space="preserve">: En este paquete se encuentran las clases que contiene las implementaciones de los algoritmos </w:t>
        </w:r>
        <w:proofErr w:type="spellStart"/>
        <w:r w:rsidRPr="009C1685">
          <w:rPr>
            <w:rFonts w:ascii="Times New Roman" w:hAnsi="Times New Roman" w:cs="Times New Roman"/>
            <w:rPrChange w:id="581" w:author="José Luis Caro Bozzino" w:date="2022-08-07T13:43:00Z">
              <w:rPr/>
            </w:rPrChange>
          </w:rPr>
          <w:t>Simon</w:t>
        </w:r>
        <w:proofErr w:type="spellEnd"/>
        <w:r w:rsidRPr="009C1685">
          <w:rPr>
            <w:rFonts w:ascii="Times New Roman" w:hAnsi="Times New Roman" w:cs="Times New Roman"/>
            <w:rPrChange w:id="582" w:author="José Luis Caro Bozzino" w:date="2022-08-07T13:43:00Z">
              <w:rPr/>
            </w:rPrChange>
          </w:rPr>
          <w:t xml:space="preserve"> y </w:t>
        </w:r>
        <w:proofErr w:type="spellStart"/>
        <w:r w:rsidRPr="009C1685">
          <w:rPr>
            <w:rFonts w:ascii="Times New Roman" w:hAnsi="Times New Roman" w:cs="Times New Roman"/>
            <w:rPrChange w:id="583" w:author="José Luis Caro Bozzino" w:date="2022-08-07T13:43:00Z">
              <w:rPr/>
            </w:rPrChange>
          </w:rPr>
          <w:t>Speck</w:t>
        </w:r>
        <w:proofErr w:type="spellEnd"/>
        <w:r w:rsidRPr="009C1685">
          <w:rPr>
            <w:rFonts w:ascii="Times New Roman" w:hAnsi="Times New Roman" w:cs="Times New Roman"/>
            <w:rPrChange w:id="584" w:author="José Luis Caro Bozzino" w:date="2022-08-07T13:43:00Z">
              <w:rPr/>
            </w:rPrChange>
          </w:rPr>
          <w:t xml:space="preserve"> realizadas</w:t>
        </w:r>
      </w:ins>
      <w:ins w:id="585" w:author="José Luis Caro Bozzino" w:date="2022-08-07T13:39:00Z">
        <w:r w:rsidRPr="009C1685">
          <w:rPr>
            <w:rFonts w:ascii="Times New Roman" w:hAnsi="Times New Roman" w:cs="Times New Roman"/>
            <w:rPrChange w:id="586" w:author="José Luis Caro Bozzino" w:date="2022-08-07T13:43:00Z">
              <w:rPr/>
            </w:rPrChange>
          </w:rPr>
          <w:t xml:space="preserve"> por </w:t>
        </w:r>
        <w:proofErr w:type="spellStart"/>
        <w:r w:rsidRPr="009C1685">
          <w:rPr>
            <w:rFonts w:ascii="Times New Roman" w:hAnsi="Times New Roman" w:cs="Times New Roman"/>
            <w:rPrChange w:id="587" w:author="José Luis Caro Bozzino" w:date="2022-08-07T13:43:00Z">
              <w:rPr/>
            </w:rPrChange>
          </w:rPr>
          <w:t>GaloisInc</w:t>
        </w:r>
        <w:proofErr w:type="spellEnd"/>
        <w:r w:rsidRPr="009C1685">
          <w:rPr>
            <w:rFonts w:ascii="Times New Roman" w:hAnsi="Times New Roman" w:cs="Times New Roman"/>
            <w:rPrChange w:id="588" w:author="José Luis Caro Bozzino" w:date="2022-08-07T13:43:00Z">
              <w:rPr/>
            </w:rPrChange>
          </w:rPr>
          <w:t>:</w:t>
        </w:r>
      </w:ins>
    </w:p>
    <w:p w14:paraId="4B787065" w14:textId="77777777" w:rsidR="000C3380" w:rsidRDefault="000C3380" w:rsidP="000C3380">
      <w:pPr>
        <w:ind w:left="360"/>
        <w:rPr>
          <w:ins w:id="589" w:author="José Luis Caro Bozzino" w:date="2022-08-07T13:39:00Z"/>
        </w:rPr>
        <w:pPrChange w:id="590" w:author="José Luis Caro Bozzino" w:date="2022-08-07T13:40:00Z">
          <w:pPr>
            <w:pStyle w:val="Prrafodelista"/>
            <w:numPr>
              <w:numId w:val="23"/>
            </w:numPr>
            <w:ind w:left="1068" w:hanging="360"/>
          </w:pPr>
        </w:pPrChange>
      </w:pPr>
    </w:p>
    <w:p w14:paraId="13C9DB4E" w14:textId="77777777" w:rsidR="000C3380" w:rsidRDefault="000C3380" w:rsidP="000C3380">
      <w:pPr>
        <w:keepNext/>
        <w:rPr>
          <w:ins w:id="591" w:author="José Luis Caro Bozzino" w:date="2022-08-07T13:39:00Z"/>
        </w:rPr>
        <w:pPrChange w:id="592" w:author="José Luis Caro Bozzino" w:date="2022-08-07T13:40:00Z">
          <w:pPr>
            <w:pStyle w:val="Prrafodelista"/>
          </w:pPr>
        </w:pPrChange>
      </w:pPr>
      <w:ins w:id="593" w:author="José Luis Caro Bozzino" w:date="2022-08-07T13:39:00Z">
        <w:r>
          <w:rPr>
            <w:noProof/>
          </w:rPr>
          <w:drawing>
            <wp:inline distT="0" distB="0" distL="0" distR="0" wp14:anchorId="52ABB99A" wp14:editId="4972E892">
              <wp:extent cx="5400040" cy="3415030"/>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43"/>
                      <a:stretch>
                        <a:fillRect/>
                      </a:stretch>
                    </pic:blipFill>
                    <pic:spPr>
                      <a:xfrm>
                        <a:off x="0" y="0"/>
                        <a:ext cx="5400040" cy="3415030"/>
                      </a:xfrm>
                      <a:prstGeom prst="rect">
                        <a:avLst/>
                      </a:prstGeom>
                    </pic:spPr>
                  </pic:pic>
                </a:graphicData>
              </a:graphic>
            </wp:inline>
          </w:drawing>
        </w:r>
      </w:ins>
    </w:p>
    <w:p w14:paraId="4911F6FA" w14:textId="40328FFB" w:rsidR="000C3380" w:rsidRDefault="000C3380" w:rsidP="000C3380">
      <w:pPr>
        <w:pStyle w:val="Descripcin"/>
        <w:rPr>
          <w:ins w:id="594" w:author="José Luis Caro Bozzino" w:date="2022-08-07T13:40:00Z"/>
        </w:rPr>
        <w:pPrChange w:id="595" w:author="José Luis Caro Bozzino" w:date="2022-08-07T13:40:00Z">
          <w:pPr>
            <w:pStyle w:val="Descripcin"/>
            <w:ind w:firstLine="708"/>
          </w:pPr>
        </w:pPrChange>
      </w:pPr>
      <w:ins w:id="596" w:author="José Luis Caro Bozzino" w:date="2022-08-07T13:39:00Z">
        <w:r>
          <w:t>SpeckEngine.java</w:t>
        </w:r>
      </w:ins>
    </w:p>
    <w:p w14:paraId="680CDFCB" w14:textId="77777777" w:rsidR="000C3380" w:rsidRDefault="000C3380" w:rsidP="000C3380">
      <w:pPr>
        <w:keepNext/>
        <w:rPr>
          <w:ins w:id="597" w:author="José Luis Caro Bozzino" w:date="2022-08-07T13:40:00Z"/>
        </w:rPr>
        <w:pPrChange w:id="598" w:author="José Luis Caro Bozzino" w:date="2022-08-07T13:40:00Z">
          <w:pPr/>
        </w:pPrChange>
      </w:pPr>
      <w:ins w:id="599" w:author="José Luis Caro Bozzino" w:date="2022-08-07T13:40:00Z">
        <w:r>
          <w:lastRenderedPageBreak/>
          <w:tab/>
        </w:r>
        <w:r>
          <w:rPr>
            <w:noProof/>
          </w:rPr>
          <w:drawing>
            <wp:inline distT="0" distB="0" distL="0" distR="0" wp14:anchorId="786ECAAC" wp14:editId="26B68A50">
              <wp:extent cx="5400040" cy="3511550"/>
              <wp:effectExtent l="0" t="0" r="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44"/>
                      <a:stretch>
                        <a:fillRect/>
                      </a:stretch>
                    </pic:blipFill>
                    <pic:spPr>
                      <a:xfrm>
                        <a:off x="0" y="0"/>
                        <a:ext cx="5400040" cy="3511550"/>
                      </a:xfrm>
                      <a:prstGeom prst="rect">
                        <a:avLst/>
                      </a:prstGeom>
                    </pic:spPr>
                  </pic:pic>
                </a:graphicData>
              </a:graphic>
            </wp:inline>
          </w:drawing>
        </w:r>
      </w:ins>
    </w:p>
    <w:p w14:paraId="6ECA5F88" w14:textId="2A5F8277" w:rsidR="000C3380" w:rsidRDefault="000C3380" w:rsidP="000C3380">
      <w:pPr>
        <w:pStyle w:val="Descripcin"/>
        <w:rPr>
          <w:ins w:id="600" w:author="José Luis Caro Bozzino" w:date="2022-08-07T13:41:00Z"/>
        </w:rPr>
      </w:pPr>
      <w:ins w:id="601" w:author="José Luis Caro Bozzino" w:date="2022-08-07T13:40:00Z">
        <w:r>
          <w:t>SimonEngine.java</w:t>
        </w:r>
      </w:ins>
    </w:p>
    <w:p w14:paraId="2D1CD3CB" w14:textId="5168A616" w:rsidR="000C3380" w:rsidRPr="009C1685" w:rsidRDefault="000C3380" w:rsidP="009C1685">
      <w:pPr>
        <w:spacing w:line="360" w:lineRule="auto"/>
        <w:jc w:val="both"/>
        <w:rPr>
          <w:ins w:id="602" w:author="José Luis Caro Bozzino" w:date="2022-08-07T13:42:00Z"/>
          <w:rFonts w:ascii="Times New Roman" w:hAnsi="Times New Roman" w:cs="Times New Roman"/>
          <w:rPrChange w:id="603" w:author="José Luis Caro Bozzino" w:date="2022-08-07T13:43:00Z">
            <w:rPr>
              <w:ins w:id="604" w:author="José Luis Caro Bozzino" w:date="2022-08-07T13:42:00Z"/>
            </w:rPr>
          </w:rPrChange>
        </w:rPr>
        <w:pPrChange w:id="605" w:author="José Luis Caro Bozzino" w:date="2022-08-07T13:43:00Z">
          <w:pPr/>
        </w:pPrChange>
      </w:pPr>
      <w:ins w:id="606" w:author="José Luis Caro Bozzino" w:date="2022-08-07T13:41:00Z">
        <w:r>
          <w:tab/>
        </w:r>
        <w:r w:rsidRPr="009C1685">
          <w:rPr>
            <w:rFonts w:ascii="Times New Roman" w:hAnsi="Times New Roman" w:cs="Times New Roman"/>
            <w:rPrChange w:id="607" w:author="José Luis Caro Bozzino" w:date="2022-08-07T13:43:00Z">
              <w:rPr/>
            </w:rPrChange>
          </w:rPr>
          <w:t>En este paquete también se incluyen</w:t>
        </w:r>
        <w:r w:rsidR="009C1685" w:rsidRPr="009C1685">
          <w:rPr>
            <w:rFonts w:ascii="Times New Roman" w:hAnsi="Times New Roman" w:cs="Times New Roman"/>
            <w:rPrChange w:id="608" w:author="José Luis Caro Bozzino" w:date="2022-08-07T13:43:00Z">
              <w:rPr/>
            </w:rPrChange>
          </w:rPr>
          <w:t xml:space="preserve"> las clases LlamadasUtilesDecrypt.java y LlamadasUtilesEncrypt.java, que contienen métodos que llaman a las clases anteriormente mencionadas</w:t>
        </w:r>
      </w:ins>
      <w:ins w:id="609" w:author="José Luis Caro Bozzino" w:date="2022-08-07T13:42:00Z">
        <w:r w:rsidR="009C1685" w:rsidRPr="009C1685">
          <w:rPr>
            <w:rFonts w:ascii="Times New Roman" w:hAnsi="Times New Roman" w:cs="Times New Roman"/>
            <w:rPrChange w:id="610" w:author="José Luis Caro Bozzino" w:date="2022-08-07T13:43:00Z">
              <w:rPr/>
            </w:rPrChange>
          </w:rPr>
          <w:t xml:space="preserve"> para cada versión de los algoritmos.</w:t>
        </w:r>
      </w:ins>
    </w:p>
    <w:p w14:paraId="36B86F69" w14:textId="793F595D" w:rsidR="009C1685" w:rsidRPr="009C1685" w:rsidRDefault="009C1685" w:rsidP="009C1685">
      <w:pPr>
        <w:spacing w:line="360" w:lineRule="auto"/>
        <w:jc w:val="both"/>
        <w:rPr>
          <w:ins w:id="611" w:author="José Luis Caro Bozzino" w:date="2022-08-07T13:35:00Z"/>
          <w:rFonts w:ascii="Times New Roman" w:hAnsi="Times New Roman" w:cs="Times New Roman"/>
          <w:rPrChange w:id="612" w:author="José Luis Caro Bozzino" w:date="2022-08-07T13:43:00Z">
            <w:rPr>
              <w:ins w:id="613" w:author="José Luis Caro Bozzino" w:date="2022-08-07T13:35:00Z"/>
            </w:rPr>
          </w:rPrChange>
        </w:rPr>
        <w:pPrChange w:id="614" w:author="José Luis Caro Bozzino" w:date="2022-08-07T13:43:00Z">
          <w:pPr/>
        </w:pPrChange>
      </w:pPr>
      <w:ins w:id="615" w:author="José Luis Caro Bozzino" w:date="2022-08-07T13:42:00Z">
        <w:r w:rsidRPr="009C1685">
          <w:rPr>
            <w:rFonts w:ascii="Times New Roman" w:hAnsi="Times New Roman" w:cs="Times New Roman"/>
            <w:rPrChange w:id="616" w:author="José Luis Caro Bozzino" w:date="2022-08-07T13:43:00Z">
              <w:rPr/>
            </w:rPrChange>
          </w:rPr>
          <w:tab/>
          <w:t xml:space="preserve">En la carpeta </w:t>
        </w:r>
        <w:proofErr w:type="spellStart"/>
        <w:r w:rsidRPr="009C1685">
          <w:rPr>
            <w:rFonts w:ascii="Times New Roman" w:hAnsi="Times New Roman" w:cs="Times New Roman"/>
            <w:rPrChange w:id="617" w:author="José Luis Caro Bozzino" w:date="2022-08-07T13:43:00Z">
              <w:rPr/>
            </w:rPrChange>
          </w:rPr>
          <w:t>src</w:t>
        </w:r>
        <w:proofErr w:type="spellEnd"/>
        <w:r w:rsidRPr="009C1685">
          <w:rPr>
            <w:rFonts w:ascii="Times New Roman" w:hAnsi="Times New Roman" w:cs="Times New Roman"/>
            <w:rPrChange w:id="618" w:author="José Luis Caro Bozzino" w:date="2022-08-07T13:43:00Z">
              <w:rPr/>
            </w:rPrChange>
          </w:rPr>
          <w:t>/</w:t>
        </w:r>
        <w:proofErr w:type="spellStart"/>
        <w:r w:rsidRPr="009C1685">
          <w:rPr>
            <w:rFonts w:ascii="Times New Roman" w:hAnsi="Times New Roman" w:cs="Times New Roman"/>
            <w:rPrChange w:id="619" w:author="José Luis Caro Bozzino" w:date="2022-08-07T13:43:00Z">
              <w:rPr/>
            </w:rPrChange>
          </w:rPr>
          <w:t>main</w:t>
        </w:r>
        <w:proofErr w:type="spellEnd"/>
        <w:r w:rsidRPr="009C1685">
          <w:rPr>
            <w:rFonts w:ascii="Times New Roman" w:hAnsi="Times New Roman" w:cs="Times New Roman"/>
            <w:rPrChange w:id="620" w:author="José Luis Caro Bozzino" w:date="2022-08-07T13:43:00Z">
              <w:rPr/>
            </w:rPrChange>
          </w:rPr>
          <w:t>/</w:t>
        </w:r>
        <w:proofErr w:type="spellStart"/>
        <w:r w:rsidRPr="009C1685">
          <w:rPr>
            <w:rFonts w:ascii="Times New Roman" w:hAnsi="Times New Roman" w:cs="Times New Roman"/>
            <w:rPrChange w:id="621" w:author="José Luis Caro Bozzino" w:date="2022-08-07T13:43:00Z">
              <w:rPr/>
            </w:rPrChange>
          </w:rPr>
          <w:t>resources</w:t>
        </w:r>
        <w:proofErr w:type="spellEnd"/>
        <w:r w:rsidRPr="009C1685">
          <w:rPr>
            <w:rFonts w:ascii="Times New Roman" w:hAnsi="Times New Roman" w:cs="Times New Roman"/>
            <w:rPrChange w:id="622" w:author="José Luis Caro Bozzino" w:date="2022-08-07T13:43:00Z">
              <w:rPr/>
            </w:rPrChange>
          </w:rPr>
          <w:t xml:space="preserve"> se encuentran la imagen de fondo utilizada en la aplicación, así como los archivos HTML con</w:t>
        </w:r>
      </w:ins>
      <w:ins w:id="623" w:author="José Luis Caro Bozzino" w:date="2022-08-07T13:43:00Z">
        <w:r w:rsidRPr="009C1685">
          <w:rPr>
            <w:rFonts w:ascii="Times New Roman" w:hAnsi="Times New Roman" w:cs="Times New Roman"/>
            <w:rPrChange w:id="624" w:author="José Luis Caro Bozzino" w:date="2022-08-07T13:43:00Z">
              <w:rPr/>
            </w:rPrChange>
          </w:rPr>
          <w:t xml:space="preserve"> cada una de las vistas de la aplicación.</w:t>
        </w:r>
      </w:ins>
    </w:p>
    <w:p w14:paraId="34DF1C02" w14:textId="5D3A63A4" w:rsidR="004601D0" w:rsidDel="004601D0" w:rsidRDefault="004601D0" w:rsidP="00610C34">
      <w:pPr>
        <w:rPr>
          <w:del w:id="625" w:author="José Luis Caro Bozzino" w:date="2022-08-07T13:35:00Z"/>
        </w:rPr>
      </w:pPr>
      <w:bookmarkStart w:id="626" w:name="_Toc110772305"/>
      <w:bookmarkStart w:id="627" w:name="_Toc110772375"/>
      <w:bookmarkStart w:id="628" w:name="_Toc110772405"/>
      <w:bookmarkEnd w:id="626"/>
      <w:bookmarkEnd w:id="627"/>
      <w:bookmarkEnd w:id="628"/>
    </w:p>
    <w:p w14:paraId="47B75C58" w14:textId="02B3DBF3" w:rsidR="00610C34" w:rsidRDefault="00610C34" w:rsidP="00610C34">
      <w:pPr>
        <w:pStyle w:val="Ttulo1"/>
        <w:numPr>
          <w:ilvl w:val="0"/>
          <w:numId w:val="15"/>
        </w:numPr>
        <w:rPr>
          <w:rFonts w:ascii="Times New Roman" w:hAnsi="Times New Roman" w:cs="Times New Roman"/>
        </w:rPr>
      </w:pPr>
      <w:bookmarkStart w:id="629" w:name="_Toc110772406"/>
      <w:r w:rsidRPr="00610C34">
        <w:rPr>
          <w:rFonts w:ascii="Times New Roman" w:hAnsi="Times New Roman" w:cs="Times New Roman"/>
        </w:rPr>
        <w:t>Conclusiones</w:t>
      </w:r>
      <w:bookmarkEnd w:id="629"/>
    </w:p>
    <w:p w14:paraId="4909A316" w14:textId="11C26A79" w:rsidR="00363B1A" w:rsidRDefault="00363B1A" w:rsidP="00363B1A"/>
    <w:p w14:paraId="6A7B6884" w14:textId="322972EC" w:rsidR="00363B1A" w:rsidRPr="00363B1A" w:rsidRDefault="00363B1A" w:rsidP="00654E64">
      <w:pPr>
        <w:spacing w:line="360" w:lineRule="auto"/>
        <w:ind w:left="360" w:firstLine="348"/>
        <w:jc w:val="both"/>
        <w:rPr>
          <w:rFonts w:ascii="Times New Roman" w:hAnsi="Times New Roman" w:cs="Times New Roman"/>
        </w:rPr>
      </w:pPr>
      <w:r w:rsidRPr="00363B1A">
        <w:rPr>
          <w:rFonts w:ascii="Times New Roman" w:hAnsi="Times New Roman" w:cs="Times New Roman"/>
        </w:rPr>
        <w:t xml:space="preserve">Durante la elaboración de este trabajo ha quedado demostrada la importancia de los dispositivos </w:t>
      </w:r>
      <w:proofErr w:type="spellStart"/>
      <w:r w:rsidRPr="00363B1A">
        <w:rPr>
          <w:rFonts w:ascii="Times New Roman" w:hAnsi="Times New Roman" w:cs="Times New Roman"/>
        </w:rPr>
        <w:t>IoT</w:t>
      </w:r>
      <w:proofErr w:type="spellEnd"/>
      <w:r w:rsidRPr="00363B1A">
        <w:rPr>
          <w:rFonts w:ascii="Times New Roman" w:hAnsi="Times New Roman" w:cs="Times New Roman"/>
        </w:rPr>
        <w:t xml:space="preserve"> en el día a día</w:t>
      </w:r>
      <w:r>
        <w:rPr>
          <w:rFonts w:ascii="Times New Roman" w:hAnsi="Times New Roman" w:cs="Times New Roman"/>
        </w:rPr>
        <w:t xml:space="preserve"> de la sociedad</w:t>
      </w:r>
      <w:r w:rsidR="002B4F58">
        <w:rPr>
          <w:rFonts w:ascii="Times New Roman" w:hAnsi="Times New Roman" w:cs="Times New Roman"/>
        </w:rPr>
        <w:t xml:space="preserve"> actual</w:t>
      </w:r>
      <w:r w:rsidRPr="00363B1A">
        <w:rPr>
          <w:rFonts w:ascii="Times New Roman" w:hAnsi="Times New Roman" w:cs="Times New Roman"/>
        </w:rPr>
        <w:t>, así como el enorme crecimiento de estos dispositivos en nuestros hogares.</w:t>
      </w:r>
    </w:p>
    <w:p w14:paraId="3BAA7A3D" w14:textId="1D00FFC1" w:rsidR="00363B1A" w:rsidRPr="00363B1A" w:rsidRDefault="00363B1A" w:rsidP="00654E64">
      <w:pPr>
        <w:spacing w:line="360" w:lineRule="auto"/>
        <w:ind w:left="360" w:firstLine="348"/>
        <w:jc w:val="both"/>
        <w:rPr>
          <w:rFonts w:ascii="Times New Roman" w:hAnsi="Times New Roman" w:cs="Times New Roman"/>
        </w:rPr>
      </w:pPr>
      <w:r w:rsidRPr="00363B1A">
        <w:rPr>
          <w:rFonts w:ascii="Times New Roman" w:hAnsi="Times New Roman" w:cs="Times New Roman"/>
        </w:rPr>
        <w:t xml:space="preserve">Si bien las vulnerabilidades y problemas de seguridad que vienen con estos dispositivos son ampliamente conocidas por la comunidad especializada y los desarrolladores, pocas son las empresas que se esmeran por mitigar o evitar estos </w:t>
      </w:r>
      <w:commentRangeStart w:id="630"/>
      <w:r w:rsidRPr="00363B1A">
        <w:rPr>
          <w:rFonts w:ascii="Times New Roman" w:hAnsi="Times New Roman" w:cs="Times New Roman"/>
        </w:rPr>
        <w:t>problemas</w:t>
      </w:r>
      <w:commentRangeEnd w:id="630"/>
      <w:r w:rsidR="008558A9">
        <w:rPr>
          <w:rStyle w:val="Refdecomentario"/>
        </w:rPr>
        <w:commentReference w:id="630"/>
      </w:r>
      <w:r w:rsidRPr="00363B1A">
        <w:rPr>
          <w:rFonts w:ascii="Times New Roman" w:hAnsi="Times New Roman" w:cs="Times New Roman"/>
        </w:rPr>
        <w:t>.</w:t>
      </w:r>
    </w:p>
    <w:p w14:paraId="4A605FF6" w14:textId="27B2CFF9" w:rsidR="00363B1A" w:rsidRDefault="00363B1A" w:rsidP="00654E64">
      <w:pPr>
        <w:spacing w:line="360" w:lineRule="auto"/>
        <w:ind w:left="360" w:firstLine="348"/>
        <w:jc w:val="both"/>
        <w:rPr>
          <w:rFonts w:ascii="Times New Roman" w:hAnsi="Times New Roman" w:cs="Times New Roman"/>
        </w:rPr>
      </w:pPr>
      <w:r w:rsidRPr="00363B1A">
        <w:rPr>
          <w:rFonts w:ascii="Times New Roman" w:hAnsi="Times New Roman" w:cs="Times New Roman"/>
        </w:rPr>
        <w:t>Esto ha dado lugar a incidentes como los que hemos visto, que, si bien son bastante representativos, son una mínima parte de todos los que tienen lugar a diario, cada vez que se lanza un nuevo producto al mercado</w:t>
      </w:r>
      <w:r w:rsidR="00654E64">
        <w:rPr>
          <w:rFonts w:ascii="Times New Roman" w:hAnsi="Times New Roman" w:cs="Times New Roman"/>
        </w:rPr>
        <w:t xml:space="preserve"> o una nueva actualización para un dispositivo ya existente.</w:t>
      </w:r>
    </w:p>
    <w:p w14:paraId="11E15116" w14:textId="2A4A9A2C" w:rsidR="002B4F58" w:rsidRDefault="002B4F58" w:rsidP="00654E64">
      <w:pPr>
        <w:spacing w:line="360" w:lineRule="auto"/>
        <w:ind w:left="360" w:firstLine="348"/>
        <w:jc w:val="both"/>
        <w:rPr>
          <w:rFonts w:ascii="Times New Roman" w:hAnsi="Times New Roman" w:cs="Times New Roman"/>
        </w:rPr>
      </w:pPr>
      <w:r>
        <w:rPr>
          <w:rFonts w:ascii="Times New Roman" w:hAnsi="Times New Roman" w:cs="Times New Roman"/>
        </w:rPr>
        <w:lastRenderedPageBreak/>
        <w:t>Por otra parte, tenemos a un sector de profesionales en el mundo de la ciberseguridad muy enfocados en desarrollar nuevos algoritmos y métodos de cifrado ligeros que permitan a estos dispositivos contar con una buena capa de seguridad. Todo esto sin tener que renunciar a la eficiencia ni requerir un aumento de costes a la hora de la fabricación.</w:t>
      </w:r>
    </w:p>
    <w:p w14:paraId="0B094A47" w14:textId="168EE049" w:rsidR="002B4F58" w:rsidRDefault="002B4F58" w:rsidP="00654E64">
      <w:pPr>
        <w:spacing w:line="360" w:lineRule="auto"/>
        <w:ind w:left="360" w:firstLine="348"/>
        <w:jc w:val="both"/>
        <w:rPr>
          <w:rFonts w:ascii="Times New Roman" w:hAnsi="Times New Roman" w:cs="Times New Roman"/>
        </w:rPr>
      </w:pPr>
      <w:r>
        <w:rPr>
          <w:rFonts w:ascii="Times New Roman" w:hAnsi="Times New Roman" w:cs="Times New Roman"/>
        </w:rPr>
        <w:t xml:space="preserve">Durante la elaboración de este trabajo se ha podido comprobar no sólo la cantidad de </w:t>
      </w:r>
      <w:r w:rsidR="008710BA">
        <w:rPr>
          <w:rFonts w:ascii="Times New Roman" w:hAnsi="Times New Roman" w:cs="Times New Roman"/>
        </w:rPr>
        <w:t>algoritmos de criptografía ligera existentes</w:t>
      </w:r>
      <w:r>
        <w:rPr>
          <w:rFonts w:ascii="Times New Roman" w:hAnsi="Times New Roman" w:cs="Times New Roman"/>
        </w:rPr>
        <w:t xml:space="preserve">, sino las investigaciones que hay en curso, las implementaciones que se están realizando de estos </w:t>
      </w:r>
      <w:del w:id="631" w:author="José Luis Caro Bozzino" w:date="2022-08-07T12:44:00Z">
        <w:r w:rsidDel="002608F2">
          <w:rPr>
            <w:rFonts w:ascii="Times New Roman" w:hAnsi="Times New Roman" w:cs="Times New Roman"/>
          </w:rPr>
          <w:delText xml:space="preserve">en distintos lenguajes de </w:delText>
        </w:r>
        <w:commentRangeStart w:id="632"/>
        <w:r w:rsidDel="002608F2">
          <w:rPr>
            <w:rFonts w:ascii="Times New Roman" w:hAnsi="Times New Roman" w:cs="Times New Roman"/>
          </w:rPr>
          <w:delText>programación</w:delText>
        </w:r>
        <w:commentRangeEnd w:id="632"/>
        <w:r w:rsidR="0008371F" w:rsidDel="002608F2">
          <w:rPr>
            <w:rStyle w:val="Refdecomentario"/>
          </w:rPr>
          <w:commentReference w:id="632"/>
        </w:r>
        <w:r w:rsidDel="002608F2">
          <w:rPr>
            <w:rFonts w:ascii="Times New Roman" w:hAnsi="Times New Roman" w:cs="Times New Roman"/>
          </w:rPr>
          <w:delText xml:space="preserve"> </w:delText>
        </w:r>
      </w:del>
      <w:r>
        <w:rPr>
          <w:rFonts w:ascii="Times New Roman" w:hAnsi="Times New Roman" w:cs="Times New Roman"/>
        </w:rPr>
        <w:t>y las mejoras en su eficiencia que se están buscando.</w:t>
      </w:r>
    </w:p>
    <w:p w14:paraId="272A5B1F" w14:textId="5FB76E7C" w:rsidR="008710BA" w:rsidRDefault="008710BA" w:rsidP="00B1178D">
      <w:pPr>
        <w:spacing w:line="360" w:lineRule="auto"/>
        <w:ind w:left="360" w:firstLine="348"/>
        <w:jc w:val="both"/>
        <w:rPr>
          <w:rFonts w:ascii="Times New Roman" w:hAnsi="Times New Roman" w:cs="Times New Roman"/>
        </w:rPr>
      </w:pPr>
      <w:r>
        <w:rPr>
          <w:rFonts w:ascii="Times New Roman" w:hAnsi="Times New Roman" w:cs="Times New Roman"/>
        </w:rPr>
        <w:t xml:space="preserve">También hay que incidir en que existe un problema serio a la hora de aplicar estas capas de seguridad a los dispositivos </w:t>
      </w:r>
      <w:proofErr w:type="spellStart"/>
      <w:r>
        <w:rPr>
          <w:rFonts w:ascii="Times New Roman" w:hAnsi="Times New Roman" w:cs="Times New Roman"/>
        </w:rPr>
        <w:t>IoT</w:t>
      </w:r>
      <w:proofErr w:type="spellEnd"/>
      <w:r>
        <w:rPr>
          <w:rFonts w:ascii="Times New Roman" w:hAnsi="Times New Roman" w:cs="Times New Roman"/>
        </w:rPr>
        <w:t xml:space="preserve"> que salen al mercado día a día, así como insistir en que existe una parte de </w:t>
      </w:r>
      <w:commentRangeStart w:id="633"/>
      <w:del w:id="634" w:author="José Luis Caro Bozzino" w:date="2022-08-07T12:44:00Z">
        <w:r w:rsidDel="002608F2">
          <w:rPr>
            <w:rFonts w:ascii="Times New Roman" w:hAnsi="Times New Roman" w:cs="Times New Roman"/>
          </w:rPr>
          <w:delText>culpa</w:delText>
        </w:r>
        <w:commentRangeEnd w:id="633"/>
        <w:r w:rsidR="00F2585E" w:rsidDel="002608F2">
          <w:rPr>
            <w:rStyle w:val="Refdecomentario"/>
          </w:rPr>
          <w:commentReference w:id="633"/>
        </w:r>
        <w:r w:rsidDel="002608F2">
          <w:rPr>
            <w:rFonts w:ascii="Times New Roman" w:hAnsi="Times New Roman" w:cs="Times New Roman"/>
          </w:rPr>
          <w:delText xml:space="preserve"> </w:delText>
        </w:r>
      </w:del>
      <w:ins w:id="635" w:author="José Luis Caro Bozzino" w:date="2022-08-07T12:44:00Z">
        <w:r w:rsidR="002608F2">
          <w:rPr>
            <w:rFonts w:ascii="Times New Roman" w:hAnsi="Times New Roman" w:cs="Times New Roman"/>
          </w:rPr>
          <w:t>responsabilidad</w:t>
        </w:r>
        <w:r w:rsidR="002608F2">
          <w:rPr>
            <w:rFonts w:ascii="Times New Roman" w:hAnsi="Times New Roman" w:cs="Times New Roman"/>
          </w:rPr>
          <w:t xml:space="preserve"> </w:t>
        </w:r>
      </w:ins>
      <w:r>
        <w:rPr>
          <w:rFonts w:ascii="Times New Roman" w:hAnsi="Times New Roman" w:cs="Times New Roman"/>
        </w:rPr>
        <w:t>en los consumidores que se lanzan a las ofertas y a los precios bajos sin pararse a pensar en qué existe detrás</w:t>
      </w:r>
      <w:r w:rsidR="00B1178D">
        <w:rPr>
          <w:rFonts w:ascii="Times New Roman" w:hAnsi="Times New Roman" w:cs="Times New Roman"/>
        </w:rPr>
        <w:t>, produciéndose un efecto recíproco entre el desarrollo de dichos dispositivos y los hábitos de consumo de la población en el contexto del mercado tecnológico</w:t>
      </w:r>
      <w:r w:rsidR="00321CD7">
        <w:rPr>
          <w:rFonts w:ascii="Times New Roman" w:hAnsi="Times New Roman" w:cs="Times New Roman"/>
        </w:rPr>
        <w:t>.</w:t>
      </w:r>
    </w:p>
    <w:p w14:paraId="6C3EAF21" w14:textId="16F2843E" w:rsidR="00321CD7" w:rsidRDefault="00321CD7" w:rsidP="00B1178D">
      <w:pPr>
        <w:spacing w:line="360" w:lineRule="auto"/>
        <w:ind w:left="360" w:firstLine="348"/>
        <w:jc w:val="both"/>
        <w:rPr>
          <w:rFonts w:ascii="Times New Roman" w:hAnsi="Times New Roman" w:cs="Times New Roman"/>
        </w:rPr>
      </w:pPr>
      <w:r>
        <w:rPr>
          <w:rFonts w:ascii="Times New Roman" w:hAnsi="Times New Roman" w:cs="Times New Roman"/>
        </w:rPr>
        <w:t xml:space="preserve">Este fenómeno puede llegar a traducirse un riesgo directo para la seguridad sectores especialmente vulnerables. </w:t>
      </w:r>
      <w:r w:rsidR="002E468B">
        <w:rPr>
          <w:rFonts w:ascii="Times New Roman" w:hAnsi="Times New Roman" w:cs="Times New Roman"/>
        </w:rPr>
        <w:t>Así, como por ejemplo hemos visto anteriormente, se están comercializando productos enfocados a la seguridad de los más pequeños</w:t>
      </w:r>
      <w:r w:rsidR="001606C8">
        <w:rPr>
          <w:rFonts w:ascii="Times New Roman" w:hAnsi="Times New Roman" w:cs="Times New Roman"/>
        </w:rPr>
        <w:t xml:space="preserve"> cuyas medidas de seguridad son deficientes, y que pueden estar causando más problemas de los que solucionan. </w:t>
      </w:r>
    </w:p>
    <w:p w14:paraId="70C805DA" w14:textId="4C2CE2A9" w:rsidR="001606C8" w:rsidRDefault="001606C8" w:rsidP="00B1178D">
      <w:pPr>
        <w:spacing w:line="360" w:lineRule="auto"/>
        <w:ind w:left="360" w:firstLine="348"/>
        <w:jc w:val="both"/>
        <w:rPr>
          <w:ins w:id="636" w:author="José Luis Caro Bozzino" w:date="2022-08-07T13:51:00Z"/>
          <w:rFonts w:ascii="Times New Roman" w:hAnsi="Times New Roman" w:cs="Times New Roman"/>
        </w:rPr>
      </w:pPr>
      <w:del w:id="637" w:author="José Luis Caro Bozzino" w:date="2022-08-07T13:48:00Z">
        <w:r w:rsidDel="00D374E1">
          <w:rPr>
            <w:rFonts w:ascii="Times New Roman" w:hAnsi="Times New Roman" w:cs="Times New Roman"/>
          </w:rPr>
          <w:delText xml:space="preserve">Podemos concluir en que sería muy necesaria la concienciación a nivel de consumidor de que los productos que consumen diariamente, al delegarlos a marcas o vendedores no especializados, podrían estar permitiendo a atacantes desde controlar las bombillas inteligentes de sus casas, hasta convertir sus hogares en una suerte de “Gran Hermano” en el que todos sus dispositivos inteligentes están emitiendo video y audio públicamente a través de internet sin su conocimiento ni </w:delText>
        </w:r>
        <w:commentRangeStart w:id="638"/>
        <w:r w:rsidDel="00D374E1">
          <w:rPr>
            <w:rFonts w:ascii="Times New Roman" w:hAnsi="Times New Roman" w:cs="Times New Roman"/>
          </w:rPr>
          <w:delText>consentimiento</w:delText>
        </w:r>
        <w:commentRangeEnd w:id="638"/>
        <w:r w:rsidR="00F2585E" w:rsidDel="00D374E1">
          <w:rPr>
            <w:rStyle w:val="Refdecomentario"/>
          </w:rPr>
          <w:commentReference w:id="638"/>
        </w:r>
        <w:r w:rsidDel="00D374E1">
          <w:rPr>
            <w:rFonts w:ascii="Times New Roman" w:hAnsi="Times New Roman" w:cs="Times New Roman"/>
          </w:rPr>
          <w:delText>.</w:delText>
        </w:r>
      </w:del>
      <w:ins w:id="639" w:author="José Luis Caro Bozzino" w:date="2022-08-07T13:48:00Z">
        <w:r w:rsidR="00D374E1">
          <w:rPr>
            <w:rFonts w:ascii="Times New Roman" w:hAnsi="Times New Roman" w:cs="Times New Roman"/>
          </w:rPr>
          <w:t>Podemos concluir en que existe</w:t>
        </w:r>
      </w:ins>
      <w:ins w:id="640" w:author="José Luis Caro Bozzino" w:date="2022-08-07T13:55:00Z">
        <w:r w:rsidR="001D7067">
          <w:rPr>
            <w:rFonts w:ascii="Times New Roman" w:hAnsi="Times New Roman" w:cs="Times New Roman"/>
          </w:rPr>
          <w:t xml:space="preserve">n varios </w:t>
        </w:r>
      </w:ins>
      <w:ins w:id="641" w:author="José Luis Caro Bozzino" w:date="2022-08-07T13:48:00Z">
        <w:r w:rsidR="00D374E1">
          <w:rPr>
            <w:rFonts w:ascii="Times New Roman" w:hAnsi="Times New Roman" w:cs="Times New Roman"/>
          </w:rPr>
          <w:t>proyecto</w:t>
        </w:r>
      </w:ins>
      <w:ins w:id="642" w:author="José Luis Caro Bozzino" w:date="2022-08-07T13:49:00Z">
        <w:r w:rsidR="00D374E1">
          <w:rPr>
            <w:rFonts w:ascii="Times New Roman" w:hAnsi="Times New Roman" w:cs="Times New Roman"/>
          </w:rPr>
          <w:t xml:space="preserve">s interesantes en el ámbito de la criptografía ligera aplicada a </w:t>
        </w:r>
        <w:proofErr w:type="spellStart"/>
        <w:r w:rsidR="00D374E1">
          <w:rPr>
            <w:rFonts w:ascii="Times New Roman" w:hAnsi="Times New Roman" w:cs="Times New Roman"/>
          </w:rPr>
          <w:t>IoT</w:t>
        </w:r>
        <w:proofErr w:type="spellEnd"/>
        <w:r w:rsidR="00D374E1">
          <w:rPr>
            <w:rFonts w:ascii="Times New Roman" w:hAnsi="Times New Roman" w:cs="Times New Roman"/>
          </w:rPr>
          <w:t xml:space="preserve">, pero conviven con una ausencia de implementaciones </w:t>
        </w:r>
      </w:ins>
      <w:ins w:id="643" w:author="José Luis Caro Bozzino" w:date="2022-08-07T13:55:00Z">
        <w:r w:rsidR="001D7067">
          <w:rPr>
            <w:rFonts w:ascii="Times New Roman" w:hAnsi="Times New Roman" w:cs="Times New Roman"/>
          </w:rPr>
          <w:t>en código de estos</w:t>
        </w:r>
      </w:ins>
      <w:ins w:id="644" w:author="José Luis Caro Bozzino" w:date="2022-08-07T13:50:00Z">
        <w:r w:rsidR="00D374E1">
          <w:rPr>
            <w:rFonts w:ascii="Times New Roman" w:hAnsi="Times New Roman" w:cs="Times New Roman"/>
          </w:rPr>
          <w:t xml:space="preserve">, así como los que se encuentran desarrollados e implementados, no suelen </w:t>
        </w:r>
      </w:ins>
      <w:ins w:id="645" w:author="José Luis Caro Bozzino" w:date="2022-08-07T13:51:00Z">
        <w:r w:rsidR="00D374E1">
          <w:rPr>
            <w:rFonts w:ascii="Times New Roman" w:hAnsi="Times New Roman" w:cs="Times New Roman"/>
          </w:rPr>
          <w:t>venir acompañados de documentación o ejemplos prácticos de cómo utilizarlos.</w:t>
        </w:r>
      </w:ins>
    </w:p>
    <w:p w14:paraId="04B0E21A" w14:textId="64B9B870" w:rsidR="001D7067" w:rsidRDefault="00D374E1" w:rsidP="00B1178D">
      <w:pPr>
        <w:spacing w:line="360" w:lineRule="auto"/>
        <w:ind w:left="360" w:firstLine="348"/>
        <w:jc w:val="both"/>
        <w:rPr>
          <w:ins w:id="646" w:author="José Luis Caro Bozzino" w:date="2022-08-07T13:53:00Z"/>
          <w:rFonts w:ascii="Times New Roman" w:hAnsi="Times New Roman" w:cs="Times New Roman"/>
        </w:rPr>
      </w:pPr>
      <w:ins w:id="647" w:author="José Luis Caro Bozzino" w:date="2022-08-07T13:51:00Z">
        <w:r>
          <w:rPr>
            <w:rFonts w:ascii="Times New Roman" w:hAnsi="Times New Roman" w:cs="Times New Roman"/>
          </w:rPr>
          <w:t xml:space="preserve">Por este motivo se ha desarrollado la aplicación </w:t>
        </w:r>
        <w:proofErr w:type="spellStart"/>
        <w:r>
          <w:rPr>
            <w:rFonts w:ascii="Times New Roman" w:hAnsi="Times New Roman" w:cs="Times New Roman"/>
          </w:rPr>
          <w:t>LightCipher</w:t>
        </w:r>
        <w:proofErr w:type="spellEnd"/>
        <w:r>
          <w:rPr>
            <w:rFonts w:ascii="Times New Roman" w:hAnsi="Times New Roman" w:cs="Times New Roman"/>
          </w:rPr>
          <w:t>,</w:t>
        </w:r>
      </w:ins>
      <w:ins w:id="648" w:author="José Luis Caro Bozzino" w:date="2022-08-07T13:52:00Z">
        <w:r>
          <w:rPr>
            <w:rFonts w:ascii="Times New Roman" w:hAnsi="Times New Roman" w:cs="Times New Roman"/>
          </w:rPr>
          <w:t xml:space="preserve"> con el objetivo </w:t>
        </w:r>
      </w:ins>
      <w:ins w:id="649" w:author="José Luis Caro Bozzino" w:date="2022-08-07T13:56:00Z">
        <w:r w:rsidR="001D7067">
          <w:rPr>
            <w:rFonts w:ascii="Times New Roman" w:hAnsi="Times New Roman" w:cs="Times New Roman"/>
          </w:rPr>
          <w:t>de aportar usabilidad</w:t>
        </w:r>
      </w:ins>
      <w:ins w:id="650" w:author="José Luis Caro Bozzino" w:date="2022-08-07T13:52:00Z">
        <w:r>
          <w:rPr>
            <w:rFonts w:ascii="Times New Roman" w:hAnsi="Times New Roman" w:cs="Times New Roman"/>
          </w:rPr>
          <w:t xml:space="preserve"> algunas de estas implementaciones en una aplicación web con interfaz gráfica, que permita utilizar y experimentar con dichos algoritmos</w:t>
        </w:r>
      </w:ins>
      <w:ins w:id="651" w:author="José Luis Caro Bozzino" w:date="2022-08-07T13:54:00Z">
        <w:r w:rsidR="001D7067">
          <w:rPr>
            <w:rFonts w:ascii="Times New Roman" w:hAnsi="Times New Roman" w:cs="Times New Roman"/>
          </w:rPr>
          <w:t>, ya que actualmente no ha sido posible durante el desarrollo de este trabajo encontrar ninguna aplicación que ofrezca una funcionalidad similar.</w:t>
        </w:r>
      </w:ins>
    </w:p>
    <w:p w14:paraId="417FF4BC" w14:textId="1FCC9A30" w:rsidR="00D374E1" w:rsidRDefault="001D7067" w:rsidP="00B1178D">
      <w:pPr>
        <w:spacing w:line="360" w:lineRule="auto"/>
        <w:ind w:left="360" w:firstLine="348"/>
        <w:jc w:val="both"/>
        <w:rPr>
          <w:rFonts w:ascii="Times New Roman" w:hAnsi="Times New Roman" w:cs="Times New Roman"/>
        </w:rPr>
      </w:pPr>
      <w:ins w:id="652" w:author="José Luis Caro Bozzino" w:date="2022-08-07T13:53:00Z">
        <w:r>
          <w:rPr>
            <w:rFonts w:ascii="Times New Roman" w:hAnsi="Times New Roman" w:cs="Times New Roman"/>
          </w:rPr>
          <w:t xml:space="preserve">Esto, </w:t>
        </w:r>
      </w:ins>
      <w:ins w:id="653" w:author="José Luis Caro Bozzino" w:date="2022-08-07T13:52:00Z">
        <w:r w:rsidR="00D374E1">
          <w:rPr>
            <w:rFonts w:ascii="Times New Roman" w:hAnsi="Times New Roman" w:cs="Times New Roman"/>
          </w:rPr>
          <w:t>s</w:t>
        </w:r>
      </w:ins>
      <w:ins w:id="654" w:author="José Luis Caro Bozzino" w:date="2022-08-07T13:53:00Z">
        <w:r w:rsidR="00D374E1">
          <w:rPr>
            <w:rFonts w:ascii="Times New Roman" w:hAnsi="Times New Roman" w:cs="Times New Roman"/>
          </w:rPr>
          <w:t>irviendo también para darlos a conocer y probar que ya existen algoritmos</w:t>
        </w:r>
        <w:r>
          <w:rPr>
            <w:rFonts w:ascii="Times New Roman" w:hAnsi="Times New Roman" w:cs="Times New Roman"/>
          </w:rPr>
          <w:t xml:space="preserve"> de criptografía ligera que pueden ser implementados en entornos industriales, y que pueden servir para evitar ataques como los anteri</w:t>
        </w:r>
      </w:ins>
      <w:ins w:id="655" w:author="José Luis Caro Bozzino" w:date="2022-08-07T13:54:00Z">
        <w:r>
          <w:rPr>
            <w:rFonts w:ascii="Times New Roman" w:hAnsi="Times New Roman" w:cs="Times New Roman"/>
          </w:rPr>
          <w:t>ormente descritos sin necesidad de sacrificar el rendimiento del producto.</w:t>
        </w:r>
      </w:ins>
    </w:p>
    <w:p w14:paraId="37F71854" w14:textId="1D6D3326" w:rsidR="001606C8" w:rsidRDefault="001606C8" w:rsidP="00B1178D">
      <w:pPr>
        <w:spacing w:line="360" w:lineRule="auto"/>
        <w:ind w:left="360" w:firstLine="348"/>
        <w:jc w:val="both"/>
        <w:rPr>
          <w:rFonts w:ascii="Times New Roman" w:hAnsi="Times New Roman" w:cs="Times New Roman"/>
        </w:rPr>
      </w:pPr>
    </w:p>
    <w:p w14:paraId="014FEA1D" w14:textId="71D4FB93" w:rsidR="001606C8" w:rsidRDefault="001606C8" w:rsidP="00B1178D">
      <w:pPr>
        <w:spacing w:line="360" w:lineRule="auto"/>
        <w:ind w:left="360" w:firstLine="348"/>
        <w:jc w:val="both"/>
        <w:rPr>
          <w:rFonts w:ascii="Times New Roman" w:hAnsi="Times New Roman" w:cs="Times New Roman"/>
        </w:rPr>
      </w:pPr>
    </w:p>
    <w:p w14:paraId="12C43A95" w14:textId="0D080EAB" w:rsidR="001606C8" w:rsidRDefault="001606C8" w:rsidP="00B1178D">
      <w:pPr>
        <w:spacing w:line="360" w:lineRule="auto"/>
        <w:ind w:left="360" w:firstLine="348"/>
        <w:jc w:val="both"/>
        <w:rPr>
          <w:rFonts w:ascii="Times New Roman" w:hAnsi="Times New Roman" w:cs="Times New Roman"/>
        </w:rPr>
      </w:pPr>
    </w:p>
    <w:p w14:paraId="092773DE" w14:textId="4994B289" w:rsidR="001606C8" w:rsidRDefault="001606C8" w:rsidP="00B1178D">
      <w:pPr>
        <w:spacing w:line="360" w:lineRule="auto"/>
        <w:ind w:left="360" w:firstLine="348"/>
        <w:jc w:val="both"/>
        <w:rPr>
          <w:rFonts w:ascii="Times New Roman" w:hAnsi="Times New Roman" w:cs="Times New Roman"/>
        </w:rPr>
      </w:pPr>
    </w:p>
    <w:p w14:paraId="68921605" w14:textId="4763BF5E" w:rsidR="001606C8" w:rsidRDefault="00480576" w:rsidP="00B1178D">
      <w:pPr>
        <w:spacing w:line="360" w:lineRule="auto"/>
        <w:ind w:left="360" w:firstLine="348"/>
        <w:jc w:val="both"/>
        <w:rPr>
          <w:rFonts w:ascii="Times New Roman" w:hAnsi="Times New Roman" w:cs="Times New Roman"/>
        </w:rPr>
      </w:pPr>
      <w:commentRangeStart w:id="656"/>
      <w:commentRangeEnd w:id="656"/>
      <w:r>
        <w:rPr>
          <w:rStyle w:val="Refdecomentario"/>
        </w:rPr>
        <w:commentReference w:id="656"/>
      </w:r>
    </w:p>
    <w:p w14:paraId="58B15529" w14:textId="7A335F23" w:rsidR="001606C8" w:rsidRDefault="001606C8" w:rsidP="00B1178D">
      <w:pPr>
        <w:spacing w:line="360" w:lineRule="auto"/>
        <w:ind w:left="360" w:firstLine="348"/>
        <w:jc w:val="both"/>
        <w:rPr>
          <w:rFonts w:ascii="Times New Roman" w:hAnsi="Times New Roman" w:cs="Times New Roman"/>
        </w:rPr>
      </w:pPr>
    </w:p>
    <w:p w14:paraId="1FD5AD8A" w14:textId="3ABBCFEE" w:rsidR="001606C8" w:rsidRDefault="001606C8" w:rsidP="00B1178D">
      <w:pPr>
        <w:spacing w:line="360" w:lineRule="auto"/>
        <w:ind w:left="360" w:firstLine="348"/>
        <w:jc w:val="both"/>
        <w:rPr>
          <w:rFonts w:ascii="Times New Roman" w:hAnsi="Times New Roman" w:cs="Times New Roman"/>
        </w:rPr>
      </w:pPr>
    </w:p>
    <w:p w14:paraId="5224A863" w14:textId="635CD061" w:rsidR="001606C8" w:rsidDel="00D374E1" w:rsidRDefault="001606C8" w:rsidP="00B1178D">
      <w:pPr>
        <w:spacing w:line="360" w:lineRule="auto"/>
        <w:ind w:left="360" w:firstLine="348"/>
        <w:jc w:val="both"/>
        <w:rPr>
          <w:del w:id="657" w:author="José Luis Caro Bozzino" w:date="2022-08-07T13:48:00Z"/>
          <w:rFonts w:ascii="Times New Roman" w:hAnsi="Times New Roman" w:cs="Times New Roman"/>
        </w:rPr>
      </w:pPr>
    </w:p>
    <w:p w14:paraId="7AB30116" w14:textId="403D9FC1" w:rsidR="001606C8" w:rsidDel="00D374E1" w:rsidRDefault="001606C8" w:rsidP="00B1178D">
      <w:pPr>
        <w:spacing w:line="360" w:lineRule="auto"/>
        <w:ind w:left="360" w:firstLine="348"/>
        <w:jc w:val="both"/>
        <w:rPr>
          <w:del w:id="658" w:author="José Luis Caro Bozzino" w:date="2022-08-07T13:48:00Z"/>
          <w:rFonts w:ascii="Times New Roman" w:hAnsi="Times New Roman" w:cs="Times New Roman"/>
        </w:rPr>
      </w:pPr>
    </w:p>
    <w:p w14:paraId="17268535" w14:textId="3BD110C8" w:rsidR="001606C8" w:rsidDel="00D374E1" w:rsidRDefault="001606C8" w:rsidP="00B1178D">
      <w:pPr>
        <w:spacing w:line="360" w:lineRule="auto"/>
        <w:ind w:left="360" w:firstLine="348"/>
        <w:jc w:val="both"/>
        <w:rPr>
          <w:del w:id="659" w:author="José Luis Caro Bozzino" w:date="2022-08-07T13:48:00Z"/>
          <w:rFonts w:ascii="Times New Roman" w:hAnsi="Times New Roman" w:cs="Times New Roman"/>
        </w:rPr>
      </w:pPr>
    </w:p>
    <w:p w14:paraId="5E7D89EB" w14:textId="1120DE3B" w:rsidR="001606C8" w:rsidDel="00D374E1" w:rsidRDefault="001606C8" w:rsidP="00B1178D">
      <w:pPr>
        <w:spacing w:line="360" w:lineRule="auto"/>
        <w:ind w:left="360" w:firstLine="348"/>
        <w:jc w:val="both"/>
        <w:rPr>
          <w:del w:id="660" w:author="José Luis Caro Bozzino" w:date="2022-08-07T13:48:00Z"/>
          <w:rFonts w:ascii="Times New Roman" w:hAnsi="Times New Roman" w:cs="Times New Roman"/>
        </w:rPr>
      </w:pPr>
    </w:p>
    <w:p w14:paraId="34FA3974" w14:textId="7E7ADD92" w:rsidR="001606C8" w:rsidDel="00D374E1" w:rsidRDefault="001606C8" w:rsidP="00B1178D">
      <w:pPr>
        <w:spacing w:line="360" w:lineRule="auto"/>
        <w:ind w:left="360" w:firstLine="348"/>
        <w:jc w:val="both"/>
        <w:rPr>
          <w:del w:id="661" w:author="José Luis Caro Bozzino" w:date="2022-08-07T13:48:00Z"/>
          <w:rFonts w:ascii="Times New Roman" w:hAnsi="Times New Roman" w:cs="Times New Roman"/>
        </w:rPr>
      </w:pPr>
    </w:p>
    <w:p w14:paraId="4A93205A" w14:textId="094CEF58" w:rsidR="001606C8" w:rsidDel="00D374E1" w:rsidRDefault="001606C8" w:rsidP="00B1178D">
      <w:pPr>
        <w:spacing w:line="360" w:lineRule="auto"/>
        <w:ind w:left="360" w:firstLine="348"/>
        <w:jc w:val="both"/>
        <w:rPr>
          <w:del w:id="662" w:author="José Luis Caro Bozzino" w:date="2022-08-07T13:48:00Z"/>
          <w:rFonts w:ascii="Times New Roman" w:hAnsi="Times New Roman" w:cs="Times New Roman"/>
        </w:rPr>
      </w:pPr>
    </w:p>
    <w:p w14:paraId="6786C3DB" w14:textId="38148DF0" w:rsidR="001606C8" w:rsidDel="00D374E1" w:rsidRDefault="001606C8" w:rsidP="00B1178D">
      <w:pPr>
        <w:spacing w:line="360" w:lineRule="auto"/>
        <w:ind w:left="360" w:firstLine="348"/>
        <w:jc w:val="both"/>
        <w:rPr>
          <w:del w:id="663" w:author="José Luis Caro Bozzino" w:date="2022-08-07T13:48:00Z"/>
          <w:rFonts w:ascii="Times New Roman" w:hAnsi="Times New Roman" w:cs="Times New Roman"/>
        </w:rPr>
      </w:pPr>
    </w:p>
    <w:p w14:paraId="079600D0" w14:textId="20A9F020" w:rsidR="001606C8" w:rsidDel="00D374E1" w:rsidRDefault="001606C8" w:rsidP="00B1178D">
      <w:pPr>
        <w:spacing w:line="360" w:lineRule="auto"/>
        <w:ind w:left="360" w:firstLine="348"/>
        <w:jc w:val="both"/>
        <w:rPr>
          <w:del w:id="664" w:author="José Luis Caro Bozzino" w:date="2022-08-07T13:48:00Z"/>
          <w:rFonts w:ascii="Times New Roman" w:hAnsi="Times New Roman" w:cs="Times New Roman"/>
        </w:rPr>
      </w:pPr>
    </w:p>
    <w:p w14:paraId="326DB6D2" w14:textId="360B5CCC" w:rsidR="001606C8" w:rsidDel="00D374E1" w:rsidRDefault="001606C8" w:rsidP="00B1178D">
      <w:pPr>
        <w:spacing w:line="360" w:lineRule="auto"/>
        <w:ind w:left="360" w:firstLine="348"/>
        <w:jc w:val="both"/>
        <w:rPr>
          <w:del w:id="665" w:author="José Luis Caro Bozzino" w:date="2022-08-07T13:48:00Z"/>
          <w:rFonts w:ascii="Times New Roman" w:hAnsi="Times New Roman" w:cs="Times New Roman"/>
        </w:rPr>
      </w:pPr>
    </w:p>
    <w:p w14:paraId="6CF3D506" w14:textId="61403BFE" w:rsidR="001606C8" w:rsidDel="00D374E1" w:rsidRDefault="001606C8" w:rsidP="00B1178D">
      <w:pPr>
        <w:spacing w:line="360" w:lineRule="auto"/>
        <w:ind w:left="360" w:firstLine="348"/>
        <w:jc w:val="both"/>
        <w:rPr>
          <w:del w:id="666" w:author="José Luis Caro Bozzino" w:date="2022-08-07T13:48:00Z"/>
          <w:rFonts w:ascii="Times New Roman" w:hAnsi="Times New Roman" w:cs="Times New Roman"/>
        </w:rPr>
      </w:pPr>
    </w:p>
    <w:p w14:paraId="784A6001" w14:textId="5851F34F" w:rsidR="001606C8" w:rsidDel="00D374E1" w:rsidRDefault="001606C8" w:rsidP="00B1178D">
      <w:pPr>
        <w:spacing w:line="360" w:lineRule="auto"/>
        <w:ind w:left="360" w:firstLine="348"/>
        <w:jc w:val="both"/>
        <w:rPr>
          <w:del w:id="667" w:author="José Luis Caro Bozzino" w:date="2022-08-07T13:48:00Z"/>
          <w:rFonts w:ascii="Times New Roman" w:hAnsi="Times New Roman" w:cs="Times New Roman"/>
        </w:rPr>
      </w:pPr>
    </w:p>
    <w:p w14:paraId="5AEFFBBC" w14:textId="43993390" w:rsidR="001606C8" w:rsidDel="00D374E1" w:rsidRDefault="001606C8" w:rsidP="00B1178D">
      <w:pPr>
        <w:spacing w:line="360" w:lineRule="auto"/>
        <w:ind w:left="360" w:firstLine="348"/>
        <w:jc w:val="both"/>
        <w:rPr>
          <w:del w:id="668" w:author="José Luis Caro Bozzino" w:date="2022-08-07T13:48:00Z"/>
          <w:rFonts w:ascii="Times New Roman" w:hAnsi="Times New Roman" w:cs="Times New Roman"/>
        </w:rPr>
      </w:pPr>
    </w:p>
    <w:p w14:paraId="675BF41A" w14:textId="4DB06CA6" w:rsidR="001606C8" w:rsidDel="00D374E1" w:rsidRDefault="001606C8" w:rsidP="00B1178D">
      <w:pPr>
        <w:spacing w:line="360" w:lineRule="auto"/>
        <w:ind w:left="360" w:firstLine="348"/>
        <w:jc w:val="both"/>
        <w:rPr>
          <w:del w:id="669" w:author="José Luis Caro Bozzino" w:date="2022-08-07T13:48:00Z"/>
          <w:rFonts w:ascii="Times New Roman" w:hAnsi="Times New Roman" w:cs="Times New Roman"/>
        </w:rPr>
      </w:pPr>
    </w:p>
    <w:p w14:paraId="04450908" w14:textId="67781A85" w:rsidR="001606C8" w:rsidDel="00D374E1" w:rsidRDefault="001606C8" w:rsidP="00B1178D">
      <w:pPr>
        <w:spacing w:line="360" w:lineRule="auto"/>
        <w:ind w:left="360" w:firstLine="348"/>
        <w:jc w:val="both"/>
        <w:rPr>
          <w:del w:id="670" w:author="José Luis Caro Bozzino" w:date="2022-08-07T13:48:00Z"/>
          <w:rFonts w:ascii="Times New Roman" w:hAnsi="Times New Roman" w:cs="Times New Roman"/>
        </w:rPr>
      </w:pPr>
    </w:p>
    <w:p w14:paraId="059E5D60" w14:textId="77777777" w:rsidR="001606C8" w:rsidDel="00D374E1" w:rsidRDefault="001606C8" w:rsidP="00B1178D">
      <w:pPr>
        <w:spacing w:line="360" w:lineRule="auto"/>
        <w:ind w:left="360" w:firstLine="348"/>
        <w:jc w:val="both"/>
        <w:rPr>
          <w:del w:id="671" w:author="José Luis Caro Bozzino" w:date="2022-08-07T13:48:00Z"/>
          <w:rFonts w:ascii="Times New Roman" w:hAnsi="Times New Roman" w:cs="Times New Roman"/>
        </w:rPr>
      </w:pPr>
    </w:p>
    <w:p w14:paraId="3D107D59" w14:textId="77777777" w:rsidR="001606C8" w:rsidRPr="00321CD7" w:rsidRDefault="001606C8" w:rsidP="00D374E1">
      <w:pPr>
        <w:spacing w:line="360" w:lineRule="auto"/>
        <w:jc w:val="both"/>
        <w:rPr>
          <w:rFonts w:ascii="Times New Roman" w:hAnsi="Times New Roman" w:cs="Times New Roman"/>
        </w:rPr>
        <w:pPrChange w:id="672" w:author="José Luis Caro Bozzino" w:date="2022-08-07T13:48:00Z">
          <w:pPr>
            <w:spacing w:line="360" w:lineRule="auto"/>
            <w:ind w:left="360" w:firstLine="348"/>
            <w:jc w:val="both"/>
          </w:pPr>
        </w:pPrChange>
      </w:pPr>
    </w:p>
    <w:p w14:paraId="7C6FE453" w14:textId="77777777" w:rsidR="00363B1A" w:rsidRPr="00363B1A" w:rsidRDefault="00363B1A" w:rsidP="00363B1A">
      <w:pPr>
        <w:ind w:left="360"/>
      </w:pPr>
    </w:p>
    <w:p w14:paraId="2818CDED" w14:textId="3F82A0C5" w:rsidR="001D6644" w:rsidRDefault="00BF5C7B" w:rsidP="00384A79">
      <w:pPr>
        <w:pStyle w:val="Ttulo1"/>
        <w:numPr>
          <w:ilvl w:val="0"/>
          <w:numId w:val="15"/>
        </w:numPr>
        <w:rPr>
          <w:rFonts w:ascii="Times New Roman" w:hAnsi="Times New Roman" w:cs="Times New Roman"/>
        </w:rPr>
      </w:pPr>
      <w:bookmarkStart w:id="673" w:name="_Toc110772407"/>
      <w:r w:rsidRPr="00BF5C7B">
        <w:rPr>
          <w:rFonts w:ascii="Times New Roman" w:hAnsi="Times New Roman" w:cs="Times New Roman"/>
        </w:rPr>
        <w:t>Bibliografía</w:t>
      </w:r>
      <w:bookmarkEnd w:id="673"/>
    </w:p>
    <w:p w14:paraId="65E432A2" w14:textId="7E775840" w:rsidR="00BF5C7B" w:rsidRDefault="00BF5C7B" w:rsidP="00BF5C7B"/>
    <w:p w14:paraId="43818291" w14:textId="1E1A3BEA" w:rsidR="00BF5C7B" w:rsidRDefault="0013429D" w:rsidP="00BF5C7B">
      <w:pPr>
        <w:pStyle w:val="Ttulo2"/>
        <w:rPr>
          <w:rFonts w:ascii="Times New Roman" w:hAnsi="Times New Roman" w:cs="Times New Roman"/>
        </w:rPr>
      </w:pPr>
      <w:bookmarkStart w:id="674" w:name="_Toc110772408"/>
      <w:r>
        <w:rPr>
          <w:rFonts w:ascii="Times New Roman" w:hAnsi="Times New Roman" w:cs="Times New Roman"/>
        </w:rPr>
        <w:t>7.</w:t>
      </w:r>
      <w:r w:rsidR="00F54E88">
        <w:rPr>
          <w:rFonts w:ascii="Times New Roman" w:hAnsi="Times New Roman" w:cs="Times New Roman"/>
        </w:rPr>
        <w:t xml:space="preserve">1 </w:t>
      </w:r>
      <w:r w:rsidR="00BF5C7B">
        <w:rPr>
          <w:rFonts w:ascii="Times New Roman" w:hAnsi="Times New Roman" w:cs="Times New Roman"/>
        </w:rPr>
        <w:t>Recursos online</w:t>
      </w:r>
      <w:bookmarkEnd w:id="674"/>
    </w:p>
    <w:p w14:paraId="41E4565B" w14:textId="7B25B6BF" w:rsidR="00BF5C7B" w:rsidRDefault="00BF5C7B" w:rsidP="00BF5C7B"/>
    <w:p w14:paraId="42AC8609" w14:textId="1EAD03DE" w:rsidR="00915164" w:rsidRDefault="00915164" w:rsidP="00BF5C7B">
      <w:pPr>
        <w:rPr>
          <w:rFonts w:ascii="Times New Roman" w:hAnsi="Times New Roman" w:cs="Times New Roman"/>
        </w:rPr>
      </w:pPr>
      <w:r w:rsidRPr="00915164">
        <w:rPr>
          <w:rFonts w:ascii="Times New Roman" w:hAnsi="Times New Roman" w:cs="Times New Roman"/>
        </w:rPr>
        <w:t>[1]</w:t>
      </w:r>
      <w:r w:rsidRPr="00915164">
        <w:rPr>
          <w:rFonts w:ascii="Times New Roman" w:hAnsi="Times New Roman" w:cs="Times New Roman"/>
        </w:rPr>
        <w:tab/>
      </w:r>
      <w:hyperlink r:id="rId45" w:anchor=":~:text=The%20term%20'Internet%20of%20Things,them%20through%20a%20supply%20chain" w:history="1">
        <w:r w:rsidRPr="009D3C3F">
          <w:rPr>
            <w:rStyle w:val="Hipervnculo"/>
            <w:rFonts w:ascii="Times New Roman" w:hAnsi="Times New Roman" w:cs="Times New Roman"/>
          </w:rPr>
          <w:t>https://www.visionofhumanity.org/what-is-the-internet-of-things/#:~:text=The%20term%20'Internet%20of%20Things,them%20through%20a%20supply%20chain</w:t>
        </w:r>
      </w:hyperlink>
      <w:r w:rsidRPr="00915164">
        <w:rPr>
          <w:rFonts w:ascii="Times New Roman" w:hAnsi="Times New Roman" w:cs="Times New Roman"/>
        </w:rPr>
        <w:t>.</w:t>
      </w:r>
      <w:r>
        <w:rPr>
          <w:rFonts w:ascii="Times New Roman" w:hAnsi="Times New Roman" w:cs="Times New Roman"/>
        </w:rPr>
        <w:tab/>
      </w:r>
    </w:p>
    <w:p w14:paraId="6E7A186A" w14:textId="6119BAC9" w:rsidR="00E23E92" w:rsidRDefault="00E23E92" w:rsidP="00BF5C7B">
      <w:pPr>
        <w:rPr>
          <w:rFonts w:ascii="Times New Roman" w:hAnsi="Times New Roman" w:cs="Times New Roman"/>
        </w:rPr>
      </w:pPr>
      <w:r>
        <w:rPr>
          <w:rFonts w:ascii="Times New Roman" w:hAnsi="Times New Roman" w:cs="Times New Roman"/>
        </w:rPr>
        <w:t>[2]</w:t>
      </w:r>
      <w:r>
        <w:rPr>
          <w:rFonts w:ascii="Times New Roman" w:hAnsi="Times New Roman" w:cs="Times New Roman"/>
        </w:rPr>
        <w:tab/>
      </w:r>
      <w:hyperlink r:id="rId46" w:history="1">
        <w:r w:rsidRPr="009D3C3F">
          <w:rPr>
            <w:rStyle w:val="Hipervnculo"/>
            <w:rFonts w:ascii="Times New Roman" w:hAnsi="Times New Roman" w:cs="Times New Roman"/>
          </w:rPr>
          <w:t>https://www.techtarget.com/iotagenda/definition/Internet-of-Things-IoT</w:t>
        </w:r>
      </w:hyperlink>
      <w:r>
        <w:rPr>
          <w:rFonts w:ascii="Times New Roman" w:hAnsi="Times New Roman" w:cs="Times New Roman"/>
        </w:rPr>
        <w:tab/>
      </w:r>
    </w:p>
    <w:p w14:paraId="331F8ED5" w14:textId="04B27BF6" w:rsidR="00384A79" w:rsidRDefault="00384A79" w:rsidP="00BF5C7B">
      <w:pPr>
        <w:rPr>
          <w:rFonts w:ascii="Times New Roman" w:hAnsi="Times New Roman" w:cs="Times New Roman"/>
        </w:rPr>
      </w:pPr>
      <w:r>
        <w:rPr>
          <w:rFonts w:ascii="Times New Roman" w:hAnsi="Times New Roman" w:cs="Times New Roman"/>
        </w:rPr>
        <w:t>[3]</w:t>
      </w:r>
      <w:r w:rsidR="002506EB">
        <w:rPr>
          <w:rFonts w:ascii="Times New Roman" w:hAnsi="Times New Roman" w:cs="Times New Roman"/>
        </w:rPr>
        <w:tab/>
      </w:r>
      <w:hyperlink r:id="rId47" w:history="1">
        <w:r w:rsidR="002506EB" w:rsidRPr="002506EB">
          <w:rPr>
            <w:rStyle w:val="Hipervnculo"/>
            <w:rFonts w:ascii="Times New Roman" w:hAnsi="Times New Roman" w:cs="Times New Roman"/>
          </w:rPr>
          <w:t>https://owasp.org/www-project-internet-of-things/</w:t>
        </w:r>
      </w:hyperlink>
    </w:p>
    <w:p w14:paraId="4E4A4B3B" w14:textId="2A2F29B8" w:rsidR="003858BC" w:rsidRPr="00915164" w:rsidRDefault="003858BC" w:rsidP="00BF5C7B">
      <w:pPr>
        <w:rPr>
          <w:rFonts w:ascii="Times New Roman" w:hAnsi="Times New Roman" w:cs="Times New Roman"/>
        </w:rPr>
      </w:pPr>
      <w:r>
        <w:rPr>
          <w:rFonts w:ascii="Times New Roman" w:hAnsi="Times New Roman" w:cs="Times New Roman"/>
        </w:rPr>
        <w:t>[4]</w:t>
      </w:r>
      <w:r>
        <w:rPr>
          <w:rFonts w:ascii="Times New Roman" w:hAnsi="Times New Roman" w:cs="Times New Roman"/>
        </w:rPr>
        <w:tab/>
      </w:r>
      <w:hyperlink r:id="rId48" w:history="1">
        <w:r w:rsidRPr="003858BC">
          <w:rPr>
            <w:rStyle w:val="Hipervnculo"/>
            <w:rFonts w:ascii="Times New Roman" w:hAnsi="Times New Roman" w:cs="Times New Roman"/>
          </w:rPr>
          <w:t>https://www.justice.gov/usao-nj/pr/computer-hacker-who-launched-attacks-rutgers-university-ordered-pay-86m-restitution</w:t>
        </w:r>
      </w:hyperlink>
    </w:p>
    <w:p w14:paraId="5C9CD3FC" w14:textId="7F36233C" w:rsidR="00BF5C7B" w:rsidRDefault="00BF5C7B" w:rsidP="00BF5C7B">
      <w:pPr>
        <w:rPr>
          <w:rFonts w:ascii="Times New Roman" w:hAnsi="Times New Roman" w:cs="Times New Roman"/>
        </w:rPr>
      </w:pPr>
      <w:r>
        <w:rPr>
          <w:rFonts w:ascii="Times New Roman" w:hAnsi="Times New Roman" w:cs="Times New Roman"/>
        </w:rPr>
        <w:t>[</w:t>
      </w:r>
      <w:r w:rsidR="003858BC">
        <w:rPr>
          <w:rFonts w:ascii="Times New Roman" w:hAnsi="Times New Roman" w:cs="Times New Roman"/>
        </w:rPr>
        <w:t>5</w:t>
      </w:r>
      <w:r>
        <w:rPr>
          <w:rFonts w:ascii="Times New Roman" w:hAnsi="Times New Roman" w:cs="Times New Roman"/>
        </w:rPr>
        <w:t>]</w:t>
      </w:r>
      <w:r>
        <w:rPr>
          <w:rFonts w:ascii="Times New Roman" w:hAnsi="Times New Roman" w:cs="Times New Roman"/>
        </w:rPr>
        <w:tab/>
      </w:r>
      <w:hyperlink r:id="rId49" w:history="1">
        <w:r w:rsidRPr="00BE1AE3">
          <w:rPr>
            <w:rStyle w:val="Hipervnculo"/>
            <w:rFonts w:ascii="Times New Roman" w:hAnsi="Times New Roman" w:cs="Times New Roman"/>
          </w:rPr>
          <w:t>https://www.cloudflare.com/es-es/learning/ddos/glossary/mirai-botnet/</w:t>
        </w:r>
      </w:hyperlink>
    </w:p>
    <w:p w14:paraId="7FD85842" w14:textId="2CC8CABB" w:rsidR="00BF5C7B" w:rsidRDefault="00BF5C7B" w:rsidP="00BF5C7B">
      <w:pPr>
        <w:rPr>
          <w:rFonts w:ascii="Times New Roman" w:hAnsi="Times New Roman" w:cs="Times New Roman"/>
        </w:rPr>
      </w:pPr>
      <w:r>
        <w:rPr>
          <w:rFonts w:ascii="Times New Roman" w:hAnsi="Times New Roman" w:cs="Times New Roman"/>
        </w:rPr>
        <w:t>[</w:t>
      </w:r>
      <w:r w:rsidR="003858BC">
        <w:rPr>
          <w:rFonts w:ascii="Times New Roman" w:hAnsi="Times New Roman" w:cs="Times New Roman"/>
        </w:rPr>
        <w:t>6</w:t>
      </w:r>
      <w:r>
        <w:rPr>
          <w:rFonts w:ascii="Times New Roman" w:hAnsi="Times New Roman" w:cs="Times New Roman"/>
        </w:rPr>
        <w:t>]</w:t>
      </w:r>
      <w:r>
        <w:rPr>
          <w:rFonts w:ascii="Times New Roman" w:hAnsi="Times New Roman" w:cs="Times New Roman"/>
        </w:rPr>
        <w:tab/>
      </w:r>
      <w:hyperlink r:id="rId50" w:history="1">
        <w:r w:rsidR="00DC5E10" w:rsidRPr="00BE1AE3">
          <w:rPr>
            <w:rStyle w:val="Hipervnculo"/>
            <w:rFonts w:ascii="Times New Roman" w:hAnsi="Times New Roman" w:cs="Times New Roman"/>
          </w:rPr>
          <w:t>https://www.kaspersky.es/blog/blackhat-jeep-cherokee-hack-explained/6552/</w:t>
        </w:r>
      </w:hyperlink>
    </w:p>
    <w:p w14:paraId="7240A086" w14:textId="625E9192" w:rsidR="00DC5E10" w:rsidRDefault="00DC5E10" w:rsidP="00BF5C7B">
      <w:pPr>
        <w:rPr>
          <w:rFonts w:ascii="Times New Roman" w:hAnsi="Times New Roman" w:cs="Times New Roman"/>
        </w:rPr>
      </w:pPr>
      <w:r>
        <w:rPr>
          <w:rFonts w:ascii="Times New Roman" w:hAnsi="Times New Roman" w:cs="Times New Roman"/>
        </w:rPr>
        <w:t>[</w:t>
      </w:r>
      <w:r w:rsidR="003858BC">
        <w:rPr>
          <w:rFonts w:ascii="Times New Roman" w:hAnsi="Times New Roman" w:cs="Times New Roman"/>
        </w:rPr>
        <w:t>7</w:t>
      </w:r>
      <w:r>
        <w:rPr>
          <w:rFonts w:ascii="Times New Roman" w:hAnsi="Times New Roman" w:cs="Times New Roman"/>
        </w:rPr>
        <w:t>]</w:t>
      </w:r>
      <w:r>
        <w:rPr>
          <w:rFonts w:ascii="Times New Roman" w:hAnsi="Times New Roman" w:cs="Times New Roman"/>
        </w:rPr>
        <w:tab/>
      </w:r>
      <w:hyperlink r:id="rId51" w:history="1">
        <w:r w:rsidRPr="00812AE9">
          <w:rPr>
            <w:rStyle w:val="Hipervnculo"/>
            <w:rFonts w:ascii="Times New Roman" w:hAnsi="Times New Roman" w:cs="Times New Roman"/>
          </w:rPr>
          <w:t>https://www.theregister.com/2016/10/13/possibly_worst_iot_security_failure_yet/</w:t>
        </w:r>
      </w:hyperlink>
    </w:p>
    <w:p w14:paraId="3E3665DB" w14:textId="5E94A7CB" w:rsidR="00DC5E10" w:rsidRDefault="00DC5E10" w:rsidP="00BF5C7B">
      <w:pPr>
        <w:rPr>
          <w:rFonts w:ascii="Times New Roman" w:hAnsi="Times New Roman" w:cs="Times New Roman"/>
        </w:rPr>
      </w:pPr>
      <w:r>
        <w:rPr>
          <w:rFonts w:ascii="Times New Roman" w:hAnsi="Times New Roman" w:cs="Times New Roman"/>
        </w:rPr>
        <w:t>[</w:t>
      </w:r>
      <w:r w:rsidR="003858BC">
        <w:rPr>
          <w:rFonts w:ascii="Times New Roman" w:hAnsi="Times New Roman" w:cs="Times New Roman"/>
        </w:rPr>
        <w:t>8</w:t>
      </w:r>
      <w:r>
        <w:rPr>
          <w:rFonts w:ascii="Times New Roman" w:hAnsi="Times New Roman" w:cs="Times New Roman"/>
        </w:rPr>
        <w:t>]</w:t>
      </w:r>
      <w:r w:rsidR="00DF1122">
        <w:rPr>
          <w:rFonts w:ascii="Times New Roman" w:hAnsi="Times New Roman" w:cs="Times New Roman"/>
        </w:rPr>
        <w:tab/>
      </w:r>
      <w:hyperlink r:id="rId52" w:history="1">
        <w:r w:rsidR="00DF1122" w:rsidRPr="00812AE9">
          <w:rPr>
            <w:rStyle w:val="Hipervnculo"/>
            <w:rFonts w:ascii="Times New Roman" w:hAnsi="Times New Roman" w:cs="Times New Roman"/>
          </w:rPr>
          <w:t>http://lightweightcrypto.org/present/present_ches2007.pdf</w:t>
        </w:r>
      </w:hyperlink>
      <w:r w:rsidR="00DF1122">
        <w:rPr>
          <w:rFonts w:ascii="Times New Roman" w:hAnsi="Times New Roman" w:cs="Times New Roman"/>
        </w:rPr>
        <w:t xml:space="preserve"> </w:t>
      </w:r>
    </w:p>
    <w:p w14:paraId="0C6A0895" w14:textId="00B120F4" w:rsidR="00DF1122" w:rsidRDefault="00DF1122" w:rsidP="00BF5C7B">
      <w:pPr>
        <w:rPr>
          <w:rFonts w:ascii="Times New Roman" w:hAnsi="Times New Roman" w:cs="Times New Roman"/>
        </w:rPr>
      </w:pPr>
      <w:r>
        <w:rPr>
          <w:rFonts w:ascii="Times New Roman" w:hAnsi="Times New Roman" w:cs="Times New Roman"/>
        </w:rPr>
        <w:t>[</w:t>
      </w:r>
      <w:r w:rsidR="003858BC">
        <w:rPr>
          <w:rFonts w:ascii="Times New Roman" w:hAnsi="Times New Roman" w:cs="Times New Roman"/>
        </w:rPr>
        <w:t>9</w:t>
      </w:r>
      <w:r>
        <w:rPr>
          <w:rFonts w:ascii="Times New Roman" w:hAnsi="Times New Roman" w:cs="Times New Roman"/>
        </w:rPr>
        <w:t>]</w:t>
      </w:r>
      <w:r>
        <w:rPr>
          <w:rFonts w:ascii="Times New Roman" w:hAnsi="Times New Roman" w:cs="Times New Roman"/>
        </w:rPr>
        <w:tab/>
      </w:r>
      <w:hyperlink r:id="rId53" w:history="1">
        <w:r w:rsidR="00EA7E4D" w:rsidRPr="00812AE9">
          <w:rPr>
            <w:rStyle w:val="Hipervnculo"/>
            <w:rFonts w:ascii="Times New Roman" w:hAnsi="Times New Roman" w:cs="Times New Roman"/>
          </w:rPr>
          <w:t>https://en.wikipedia.org/wiki/Simon_(cipher)</w:t>
        </w:r>
      </w:hyperlink>
    </w:p>
    <w:p w14:paraId="6D4A8940" w14:textId="0C6AFE03" w:rsidR="00EA7E4D" w:rsidRDefault="00EA7E4D" w:rsidP="00BF5C7B">
      <w:pPr>
        <w:rPr>
          <w:rFonts w:ascii="Times New Roman" w:hAnsi="Times New Roman" w:cs="Times New Roman"/>
        </w:rPr>
      </w:pPr>
      <w:r>
        <w:rPr>
          <w:rFonts w:ascii="Times New Roman" w:hAnsi="Times New Roman" w:cs="Times New Roman"/>
        </w:rPr>
        <w:t>[</w:t>
      </w:r>
      <w:r w:rsidR="003858BC">
        <w:rPr>
          <w:rFonts w:ascii="Times New Roman" w:hAnsi="Times New Roman" w:cs="Times New Roman"/>
        </w:rPr>
        <w:t>10</w:t>
      </w:r>
      <w:r>
        <w:rPr>
          <w:rFonts w:ascii="Times New Roman" w:hAnsi="Times New Roman" w:cs="Times New Roman"/>
        </w:rPr>
        <w:t>]</w:t>
      </w:r>
      <w:r>
        <w:rPr>
          <w:rFonts w:ascii="Times New Roman" w:hAnsi="Times New Roman" w:cs="Times New Roman"/>
        </w:rPr>
        <w:tab/>
      </w:r>
      <w:hyperlink r:id="rId54" w:history="1">
        <w:r w:rsidRPr="00812AE9">
          <w:rPr>
            <w:rStyle w:val="Hipervnculo"/>
            <w:rFonts w:ascii="Times New Roman" w:hAnsi="Times New Roman" w:cs="Times New Roman"/>
          </w:rPr>
          <w:t>https://www.cryptopp.com/wiki/SPECK</w:t>
        </w:r>
      </w:hyperlink>
    </w:p>
    <w:p w14:paraId="56605AF1" w14:textId="21798F55" w:rsidR="00EA7E4D" w:rsidRDefault="00EA7E4D" w:rsidP="00BF5C7B">
      <w:pPr>
        <w:rPr>
          <w:rFonts w:ascii="Times New Roman" w:hAnsi="Times New Roman" w:cs="Times New Roman"/>
        </w:rPr>
      </w:pPr>
      <w:r>
        <w:rPr>
          <w:rFonts w:ascii="Times New Roman" w:hAnsi="Times New Roman" w:cs="Times New Roman"/>
        </w:rPr>
        <w:t>[</w:t>
      </w:r>
      <w:r w:rsidR="00384A79">
        <w:rPr>
          <w:rFonts w:ascii="Times New Roman" w:hAnsi="Times New Roman" w:cs="Times New Roman"/>
        </w:rPr>
        <w:t>1</w:t>
      </w:r>
      <w:r w:rsidR="003858BC">
        <w:rPr>
          <w:rFonts w:ascii="Times New Roman" w:hAnsi="Times New Roman" w:cs="Times New Roman"/>
        </w:rPr>
        <w:t>1</w:t>
      </w:r>
      <w:r>
        <w:rPr>
          <w:rFonts w:ascii="Times New Roman" w:hAnsi="Times New Roman" w:cs="Times New Roman"/>
        </w:rPr>
        <w:t>]</w:t>
      </w:r>
      <w:r>
        <w:rPr>
          <w:rFonts w:ascii="Times New Roman" w:hAnsi="Times New Roman" w:cs="Times New Roman"/>
        </w:rPr>
        <w:tab/>
      </w:r>
      <w:hyperlink r:id="rId55" w:history="1">
        <w:r w:rsidRPr="00812AE9">
          <w:rPr>
            <w:rStyle w:val="Hipervnculo"/>
            <w:rFonts w:ascii="Times New Roman" w:hAnsi="Times New Roman" w:cs="Times New Roman"/>
          </w:rPr>
          <w:t>https://sites.google.com/site/photonhashfunction/design</w:t>
        </w:r>
      </w:hyperlink>
    </w:p>
    <w:p w14:paraId="1981DCF7" w14:textId="7685B77B" w:rsidR="00EA7E4D" w:rsidRDefault="00EA7E4D" w:rsidP="00BF5C7B">
      <w:pPr>
        <w:rPr>
          <w:rFonts w:ascii="Times New Roman" w:hAnsi="Times New Roman" w:cs="Times New Roman"/>
        </w:rPr>
      </w:pPr>
      <w:r>
        <w:rPr>
          <w:rFonts w:ascii="Times New Roman" w:hAnsi="Times New Roman" w:cs="Times New Roman"/>
        </w:rPr>
        <w:t>[</w:t>
      </w:r>
      <w:r w:rsidR="009739A5">
        <w:rPr>
          <w:rFonts w:ascii="Times New Roman" w:hAnsi="Times New Roman" w:cs="Times New Roman"/>
        </w:rPr>
        <w:t>1</w:t>
      </w:r>
      <w:r w:rsidR="003858BC">
        <w:rPr>
          <w:rFonts w:ascii="Times New Roman" w:hAnsi="Times New Roman" w:cs="Times New Roman"/>
        </w:rPr>
        <w:t>2</w:t>
      </w:r>
      <w:r>
        <w:rPr>
          <w:rFonts w:ascii="Times New Roman" w:hAnsi="Times New Roman" w:cs="Times New Roman"/>
        </w:rPr>
        <w:t>]</w:t>
      </w:r>
      <w:r>
        <w:rPr>
          <w:rFonts w:ascii="Times New Roman" w:hAnsi="Times New Roman" w:cs="Times New Roman"/>
        </w:rPr>
        <w:tab/>
      </w:r>
      <w:hyperlink r:id="rId56" w:history="1">
        <w:r w:rsidRPr="00812AE9">
          <w:rPr>
            <w:rStyle w:val="Hipervnculo"/>
            <w:rFonts w:ascii="Times New Roman" w:hAnsi="Times New Roman" w:cs="Times New Roman"/>
          </w:rPr>
          <w:t>https://link.springer.com/article/10.1007/s00145-012-9125-6</w:t>
        </w:r>
      </w:hyperlink>
    </w:p>
    <w:p w14:paraId="3D9A5F63" w14:textId="6DA9D65E" w:rsidR="00EA7E4D" w:rsidRDefault="009739A5" w:rsidP="00BF5C7B">
      <w:pPr>
        <w:rPr>
          <w:rFonts w:ascii="Times New Roman" w:hAnsi="Times New Roman" w:cs="Times New Roman"/>
        </w:rPr>
      </w:pPr>
      <w:r>
        <w:rPr>
          <w:rFonts w:ascii="Times New Roman" w:hAnsi="Times New Roman" w:cs="Times New Roman"/>
        </w:rPr>
        <w:t>[1</w:t>
      </w:r>
      <w:r w:rsidR="003858BC">
        <w:rPr>
          <w:rFonts w:ascii="Times New Roman" w:hAnsi="Times New Roman" w:cs="Times New Roman"/>
        </w:rPr>
        <w:t>3</w:t>
      </w:r>
      <w:r w:rsidR="00EA7E4D">
        <w:rPr>
          <w:rFonts w:ascii="Times New Roman" w:hAnsi="Times New Roman" w:cs="Times New Roman"/>
        </w:rPr>
        <w:t>]</w:t>
      </w:r>
      <w:r w:rsidR="00EA7E4D">
        <w:rPr>
          <w:rFonts w:ascii="Times New Roman" w:hAnsi="Times New Roman" w:cs="Times New Roman"/>
        </w:rPr>
        <w:tab/>
      </w:r>
      <w:hyperlink r:id="rId57" w:history="1">
        <w:r w:rsidR="00EA7E4D" w:rsidRPr="00812AE9">
          <w:rPr>
            <w:rStyle w:val="Hipervnculo"/>
            <w:rFonts w:ascii="Times New Roman" w:hAnsi="Times New Roman" w:cs="Times New Roman"/>
          </w:rPr>
          <w:t>https://www.ecrypt.eu.org/stream/e2-grain.html</w:t>
        </w:r>
      </w:hyperlink>
    </w:p>
    <w:p w14:paraId="47E497A1" w14:textId="1EFCDB6C" w:rsidR="00EA7E4D" w:rsidRDefault="00EA7E4D" w:rsidP="00BF5C7B">
      <w:pPr>
        <w:rPr>
          <w:rFonts w:ascii="Times New Roman" w:hAnsi="Times New Roman" w:cs="Times New Roman"/>
        </w:rPr>
      </w:pPr>
      <w:r>
        <w:rPr>
          <w:rFonts w:ascii="Times New Roman" w:hAnsi="Times New Roman" w:cs="Times New Roman"/>
        </w:rPr>
        <w:t>[1</w:t>
      </w:r>
      <w:r w:rsidR="003858BC">
        <w:rPr>
          <w:rFonts w:ascii="Times New Roman" w:hAnsi="Times New Roman" w:cs="Times New Roman"/>
        </w:rPr>
        <w:t>4</w:t>
      </w:r>
      <w:r>
        <w:rPr>
          <w:rFonts w:ascii="Times New Roman" w:hAnsi="Times New Roman" w:cs="Times New Roman"/>
        </w:rPr>
        <w:t>]</w:t>
      </w:r>
      <w:r>
        <w:rPr>
          <w:rFonts w:ascii="Times New Roman" w:hAnsi="Times New Roman" w:cs="Times New Roman"/>
        </w:rPr>
        <w:tab/>
      </w:r>
      <w:hyperlink r:id="rId58" w:history="1">
        <w:r w:rsidR="001D2F52" w:rsidRPr="00812AE9">
          <w:rPr>
            <w:rStyle w:val="Hipervnculo"/>
            <w:rFonts w:ascii="Times New Roman" w:hAnsi="Times New Roman" w:cs="Times New Roman"/>
          </w:rPr>
          <w:t>https://www.ecrypt.eu.org/stream/p3ciphers/trivium/trivium_p3.pdf</w:t>
        </w:r>
      </w:hyperlink>
    </w:p>
    <w:p w14:paraId="7B42028B" w14:textId="2A628B80" w:rsidR="001D2F52" w:rsidRDefault="001D2F52" w:rsidP="00BF5C7B">
      <w:pPr>
        <w:rPr>
          <w:rFonts w:ascii="Times New Roman" w:hAnsi="Times New Roman" w:cs="Times New Roman"/>
        </w:rPr>
      </w:pPr>
      <w:r>
        <w:rPr>
          <w:rFonts w:ascii="Times New Roman" w:hAnsi="Times New Roman" w:cs="Times New Roman"/>
        </w:rPr>
        <w:t>[1</w:t>
      </w:r>
      <w:r w:rsidR="003858BC">
        <w:rPr>
          <w:rFonts w:ascii="Times New Roman" w:hAnsi="Times New Roman" w:cs="Times New Roman"/>
        </w:rPr>
        <w:t>5</w:t>
      </w:r>
      <w:r>
        <w:rPr>
          <w:rFonts w:ascii="Times New Roman" w:hAnsi="Times New Roman" w:cs="Times New Roman"/>
        </w:rPr>
        <w:t>]</w:t>
      </w:r>
      <w:r>
        <w:rPr>
          <w:rFonts w:ascii="Times New Roman" w:hAnsi="Times New Roman" w:cs="Times New Roman"/>
        </w:rPr>
        <w:tab/>
      </w:r>
      <w:hyperlink r:id="rId59" w:history="1">
        <w:r w:rsidRPr="00812AE9">
          <w:rPr>
            <w:rStyle w:val="Hipervnculo"/>
            <w:rFonts w:ascii="Times New Roman" w:hAnsi="Times New Roman" w:cs="Times New Roman"/>
          </w:rPr>
          <w:t>https://www.ecrypt.eu.org/stream/p3ciphers/mickey/mickey_p3.pdf</w:t>
        </w:r>
      </w:hyperlink>
    </w:p>
    <w:p w14:paraId="539F4AC7" w14:textId="70786DFA" w:rsidR="001D2F52" w:rsidRDefault="001D2F52" w:rsidP="00BF5C7B">
      <w:pPr>
        <w:rPr>
          <w:rFonts w:ascii="Times New Roman" w:hAnsi="Times New Roman" w:cs="Times New Roman"/>
        </w:rPr>
      </w:pPr>
      <w:r>
        <w:rPr>
          <w:rFonts w:ascii="Times New Roman" w:hAnsi="Times New Roman" w:cs="Times New Roman"/>
        </w:rPr>
        <w:t>[1</w:t>
      </w:r>
      <w:r w:rsidR="003858BC">
        <w:rPr>
          <w:rFonts w:ascii="Times New Roman" w:hAnsi="Times New Roman" w:cs="Times New Roman"/>
        </w:rPr>
        <w:t>6</w:t>
      </w:r>
      <w:r>
        <w:rPr>
          <w:rFonts w:ascii="Times New Roman" w:hAnsi="Times New Roman" w:cs="Times New Roman"/>
        </w:rPr>
        <w:t>]</w:t>
      </w:r>
      <w:r>
        <w:rPr>
          <w:rFonts w:ascii="Times New Roman" w:hAnsi="Times New Roman" w:cs="Times New Roman"/>
        </w:rPr>
        <w:tab/>
      </w:r>
      <w:hyperlink r:id="rId60" w:history="1">
        <w:r w:rsidRPr="00812AE9">
          <w:rPr>
            <w:rStyle w:val="Hipervnculo"/>
            <w:rFonts w:ascii="Times New Roman" w:hAnsi="Times New Roman" w:cs="Times New Roman"/>
          </w:rPr>
          <w:t>https://mouha.be/chaskey/</w:t>
        </w:r>
      </w:hyperlink>
    </w:p>
    <w:p w14:paraId="11908E48" w14:textId="187FEC16" w:rsidR="00F54E88" w:rsidRDefault="00F54E88" w:rsidP="00BF5C7B">
      <w:pPr>
        <w:rPr>
          <w:ins w:id="675" w:author="José Luis Caro Bozzino" w:date="2022-08-07T12:33:00Z"/>
          <w:rStyle w:val="Hipervnculo"/>
          <w:rFonts w:ascii="Times New Roman" w:hAnsi="Times New Roman" w:cs="Times New Roman"/>
        </w:rPr>
      </w:pPr>
      <w:r>
        <w:rPr>
          <w:rFonts w:ascii="Times New Roman" w:hAnsi="Times New Roman" w:cs="Times New Roman"/>
        </w:rPr>
        <w:t>[1</w:t>
      </w:r>
      <w:r w:rsidR="003858BC">
        <w:rPr>
          <w:rFonts w:ascii="Times New Roman" w:hAnsi="Times New Roman" w:cs="Times New Roman"/>
        </w:rPr>
        <w:t>7</w:t>
      </w:r>
      <w:r>
        <w:rPr>
          <w:rFonts w:ascii="Times New Roman" w:hAnsi="Times New Roman" w:cs="Times New Roman"/>
        </w:rPr>
        <w:t>]</w:t>
      </w:r>
      <w:r>
        <w:rPr>
          <w:rFonts w:ascii="Times New Roman" w:hAnsi="Times New Roman" w:cs="Times New Roman"/>
        </w:rPr>
        <w:tab/>
      </w:r>
      <w:hyperlink r:id="rId61" w:history="1">
        <w:r w:rsidRPr="00812AE9">
          <w:rPr>
            <w:rStyle w:val="Hipervnculo"/>
            <w:rFonts w:ascii="Times New Roman" w:hAnsi="Times New Roman" w:cs="Times New Roman"/>
          </w:rPr>
          <w:t>https://tinycrypt.wordpress.com/2017/03/22/asmcodes-lightmac/</w:t>
        </w:r>
      </w:hyperlink>
    </w:p>
    <w:p w14:paraId="7E90B83E" w14:textId="309D661E" w:rsidR="00DE3692" w:rsidRDefault="00DE3692" w:rsidP="00BF5C7B">
      <w:pPr>
        <w:rPr>
          <w:rFonts w:ascii="Times New Roman" w:hAnsi="Times New Roman" w:cs="Times New Roman"/>
        </w:rPr>
      </w:pPr>
      <w:ins w:id="676" w:author="José Luis Caro Bozzino" w:date="2022-08-07T12:33:00Z">
        <w:r>
          <w:rPr>
            <w:rStyle w:val="Hipervnculo"/>
            <w:rFonts w:ascii="Times New Roman" w:hAnsi="Times New Roman" w:cs="Times New Roman"/>
          </w:rPr>
          <w:t>[18]</w:t>
        </w:r>
        <w:r>
          <w:rPr>
            <w:rStyle w:val="Hipervnculo"/>
            <w:rFonts w:ascii="Times New Roman" w:hAnsi="Times New Roman" w:cs="Times New Roman"/>
          </w:rPr>
          <w:tab/>
        </w:r>
        <w:r>
          <w:fldChar w:fldCharType="begin"/>
        </w:r>
        <w:r>
          <w:instrText xml:space="preserve"> HYPERLINK "https://github.com/joscarboz/lightCipher" </w:instrText>
        </w:r>
        <w:r>
          <w:fldChar w:fldCharType="separate"/>
        </w:r>
        <w:r w:rsidRPr="00015C39">
          <w:rPr>
            <w:rStyle w:val="Hipervnculo"/>
            <w:rFonts w:ascii="Times New Roman" w:hAnsi="Times New Roman" w:cs="Times New Roman"/>
          </w:rPr>
          <w:t>https://github.com/joscarboz/lightCipher</w:t>
        </w:r>
        <w:r>
          <w:rPr>
            <w:rStyle w:val="Hipervnculo"/>
            <w:rFonts w:ascii="Times New Roman" w:hAnsi="Times New Roman" w:cs="Times New Roman"/>
          </w:rPr>
          <w:fldChar w:fldCharType="end"/>
        </w:r>
      </w:ins>
    </w:p>
    <w:p w14:paraId="0E7CA2EC" w14:textId="2A59E2F1" w:rsidR="00F54E88" w:rsidDel="00DE3692" w:rsidRDefault="00015C39" w:rsidP="00BF5C7B">
      <w:pPr>
        <w:rPr>
          <w:del w:id="677" w:author="José Luis Caro Bozzino" w:date="2022-08-07T12:33:00Z"/>
          <w:rFonts w:ascii="Times New Roman" w:hAnsi="Times New Roman" w:cs="Times New Roman"/>
        </w:rPr>
      </w:pPr>
      <w:r>
        <w:rPr>
          <w:rFonts w:ascii="Times New Roman" w:hAnsi="Times New Roman" w:cs="Times New Roman"/>
        </w:rPr>
        <w:lastRenderedPageBreak/>
        <w:t>[1</w:t>
      </w:r>
      <w:ins w:id="678" w:author="José Luis Caro Bozzino" w:date="2022-08-07T12:33:00Z">
        <w:r w:rsidR="00DE3692">
          <w:rPr>
            <w:rFonts w:ascii="Times New Roman" w:hAnsi="Times New Roman" w:cs="Times New Roman"/>
          </w:rPr>
          <w:t>9</w:t>
        </w:r>
      </w:ins>
      <w:del w:id="679" w:author="José Luis Caro Bozzino" w:date="2022-08-07T12:33:00Z">
        <w:r w:rsidDel="00DE3692">
          <w:rPr>
            <w:rFonts w:ascii="Times New Roman" w:hAnsi="Times New Roman" w:cs="Times New Roman"/>
          </w:rPr>
          <w:delText>8</w:delText>
        </w:r>
      </w:del>
      <w:r>
        <w:rPr>
          <w:rFonts w:ascii="Times New Roman" w:hAnsi="Times New Roman" w:cs="Times New Roman"/>
        </w:rPr>
        <w:t>]</w:t>
      </w:r>
      <w:r>
        <w:rPr>
          <w:rFonts w:ascii="Times New Roman" w:hAnsi="Times New Roman" w:cs="Times New Roman"/>
        </w:rPr>
        <w:tab/>
      </w:r>
      <w:hyperlink r:id="rId62" w:history="1">
        <w:r w:rsidRPr="00015C39">
          <w:rPr>
            <w:rStyle w:val="Hipervnculo"/>
            <w:rFonts w:ascii="Times New Roman" w:hAnsi="Times New Roman" w:cs="Times New Roman"/>
          </w:rPr>
          <w:t>http://lightcipher2022.herokuapp.com/</w:t>
        </w:r>
      </w:hyperlink>
    </w:p>
    <w:p w14:paraId="4F85DD08" w14:textId="3BD11E1D" w:rsidR="00015C39" w:rsidDel="00DE3692" w:rsidRDefault="00015C39" w:rsidP="00BF5C7B">
      <w:pPr>
        <w:rPr>
          <w:del w:id="680" w:author="José Luis Caro Bozzino" w:date="2022-08-07T12:33:00Z"/>
          <w:rFonts w:ascii="Times New Roman" w:hAnsi="Times New Roman" w:cs="Times New Roman"/>
        </w:rPr>
      </w:pPr>
      <w:del w:id="681" w:author="José Luis Caro Bozzino" w:date="2022-08-07T12:33:00Z">
        <w:r w:rsidDel="00DE3692">
          <w:rPr>
            <w:rFonts w:ascii="Times New Roman" w:hAnsi="Times New Roman" w:cs="Times New Roman"/>
          </w:rPr>
          <w:delText>[19]</w:delText>
        </w:r>
        <w:r w:rsidDel="00DE3692">
          <w:rPr>
            <w:rFonts w:ascii="Times New Roman" w:hAnsi="Times New Roman" w:cs="Times New Roman"/>
          </w:rPr>
          <w:tab/>
        </w:r>
        <w:r w:rsidR="00000000" w:rsidDel="00DE3692">
          <w:fldChar w:fldCharType="begin"/>
        </w:r>
        <w:r w:rsidR="00000000" w:rsidDel="00DE3692">
          <w:delInstrText xml:space="preserve"> HYPERLINK "https://github.com/joscarboz/lightCipher" </w:delInstrText>
        </w:r>
        <w:r w:rsidR="00000000" w:rsidDel="00DE3692">
          <w:fldChar w:fldCharType="separate"/>
        </w:r>
        <w:r w:rsidRPr="00015C39" w:rsidDel="00DE3692">
          <w:rPr>
            <w:rStyle w:val="Hipervnculo"/>
            <w:rFonts w:ascii="Times New Roman" w:hAnsi="Times New Roman" w:cs="Times New Roman"/>
          </w:rPr>
          <w:delText>https://github.com/joscarboz/lightCipher</w:delText>
        </w:r>
        <w:r w:rsidR="00000000" w:rsidDel="00DE3692">
          <w:rPr>
            <w:rStyle w:val="Hipervnculo"/>
            <w:rFonts w:ascii="Times New Roman" w:hAnsi="Times New Roman" w:cs="Times New Roman"/>
          </w:rPr>
          <w:fldChar w:fldCharType="end"/>
        </w:r>
      </w:del>
    </w:p>
    <w:p w14:paraId="4C13A6D4" w14:textId="6A3C810E" w:rsidR="00015C39" w:rsidRDefault="00015C39" w:rsidP="00BF5C7B">
      <w:pPr>
        <w:rPr>
          <w:rFonts w:ascii="Times New Roman" w:hAnsi="Times New Roman" w:cs="Times New Roman"/>
        </w:rPr>
      </w:pPr>
      <w:r>
        <w:rPr>
          <w:rFonts w:ascii="Times New Roman" w:hAnsi="Times New Roman" w:cs="Times New Roman"/>
        </w:rPr>
        <w:t>[20]</w:t>
      </w:r>
      <w:r>
        <w:rPr>
          <w:rFonts w:ascii="Times New Roman" w:hAnsi="Times New Roman" w:cs="Times New Roman"/>
        </w:rPr>
        <w:tab/>
      </w:r>
      <w:hyperlink r:id="rId63" w:history="1">
        <w:r w:rsidRPr="00015C39">
          <w:rPr>
            <w:rStyle w:val="Hipervnculo"/>
            <w:rFonts w:ascii="Times New Roman" w:hAnsi="Times New Roman" w:cs="Times New Roman"/>
          </w:rPr>
          <w:t>https://github.com/GaloisInc/saw-script</w:t>
        </w:r>
      </w:hyperlink>
    </w:p>
    <w:p w14:paraId="6422F1ED" w14:textId="77777777" w:rsidR="001D2F52" w:rsidRDefault="001D2F52" w:rsidP="001D2F52">
      <w:pPr>
        <w:pStyle w:val="Ttulo2"/>
      </w:pPr>
    </w:p>
    <w:p w14:paraId="26644136" w14:textId="189C0381" w:rsidR="001D2F52" w:rsidRDefault="0013429D" w:rsidP="001D2F52">
      <w:pPr>
        <w:pStyle w:val="Ttulo2"/>
        <w:rPr>
          <w:rFonts w:ascii="Times New Roman" w:hAnsi="Times New Roman" w:cs="Times New Roman"/>
        </w:rPr>
      </w:pPr>
      <w:bookmarkStart w:id="682" w:name="_Toc110772409"/>
      <w:r>
        <w:rPr>
          <w:rFonts w:ascii="Times New Roman" w:hAnsi="Times New Roman" w:cs="Times New Roman"/>
        </w:rPr>
        <w:t>7</w:t>
      </w:r>
      <w:r w:rsidR="00F54E88">
        <w:rPr>
          <w:rFonts w:ascii="Times New Roman" w:hAnsi="Times New Roman" w:cs="Times New Roman"/>
        </w:rPr>
        <w:t xml:space="preserve">.2 </w:t>
      </w:r>
      <w:r w:rsidR="001D2F52" w:rsidRPr="001D2F52">
        <w:rPr>
          <w:rFonts w:ascii="Times New Roman" w:hAnsi="Times New Roman" w:cs="Times New Roman"/>
        </w:rPr>
        <w:t>Imágenes</w:t>
      </w:r>
      <w:bookmarkEnd w:id="682"/>
    </w:p>
    <w:p w14:paraId="30712703" w14:textId="0F33E9F1" w:rsidR="001D2F52" w:rsidRDefault="001D2F52" w:rsidP="001D2F52">
      <w:pPr>
        <w:pStyle w:val="Ttulo2"/>
        <w:rPr>
          <w:rFonts w:ascii="Times New Roman" w:hAnsi="Times New Roman" w:cs="Times New Roman"/>
        </w:rPr>
      </w:pPr>
    </w:p>
    <w:p w14:paraId="55A2877C" w14:textId="13D5C3E6" w:rsidR="005F1D48" w:rsidRPr="005F1D48" w:rsidRDefault="005F1D48" w:rsidP="005F1D48"/>
    <w:p w14:paraId="5E3BFA27" w14:textId="0E1987BF" w:rsidR="005F1D48" w:rsidRDefault="00000000" w:rsidP="005F1D48">
      <w:pPr>
        <w:pStyle w:val="Prrafodelista"/>
        <w:numPr>
          <w:ilvl w:val="0"/>
          <w:numId w:val="16"/>
        </w:numPr>
        <w:spacing w:line="360" w:lineRule="auto"/>
      </w:pPr>
      <w:hyperlink r:id="rId64" w:history="1">
        <w:r w:rsidR="005F1D48" w:rsidRPr="00C23408">
          <w:rPr>
            <w:rStyle w:val="Hipervnculo"/>
          </w:rPr>
          <w:t>https://iotbusinessnews.com/2022/05/19/70343-state-of-iot-2022-number-of-connected-iot-devices-growing-18-to-14-4-billion-globally/</w:t>
        </w:r>
      </w:hyperlink>
    </w:p>
    <w:p w14:paraId="04795EC4" w14:textId="20B965EB" w:rsidR="002E00CE" w:rsidRDefault="00000000" w:rsidP="005F1D48">
      <w:pPr>
        <w:pStyle w:val="Prrafodelista"/>
        <w:numPr>
          <w:ilvl w:val="0"/>
          <w:numId w:val="16"/>
        </w:numPr>
        <w:spacing w:line="360" w:lineRule="auto"/>
      </w:pPr>
      <w:hyperlink r:id="rId65" w:history="1">
        <w:r w:rsidR="002E00CE" w:rsidRPr="00C23408">
          <w:rPr>
            <w:rStyle w:val="Hipervnculo"/>
          </w:rPr>
          <w:t>https://www.appsealing.com/owasp-iot-top-10/</w:t>
        </w:r>
      </w:hyperlink>
      <w:r w:rsidR="002E00CE">
        <w:tab/>
      </w:r>
    </w:p>
    <w:p w14:paraId="1974D441" w14:textId="52518F06" w:rsidR="005F1D48" w:rsidRDefault="00000000" w:rsidP="005F1D48">
      <w:pPr>
        <w:pStyle w:val="Prrafodelista"/>
        <w:numPr>
          <w:ilvl w:val="0"/>
          <w:numId w:val="16"/>
        </w:numPr>
        <w:spacing w:line="360" w:lineRule="auto"/>
      </w:pPr>
      <w:hyperlink r:id="rId66" w:history="1">
        <w:r w:rsidR="005F1D48" w:rsidRPr="00812AE9">
          <w:rPr>
            <w:rStyle w:val="Hipervnculo"/>
          </w:rPr>
          <w:t>https://news.softpedia.com/news/there-are-almost-half-of-million-iot-devices-infected-with-the-mirai-iot-malware-509432.shtml</w:t>
        </w:r>
      </w:hyperlink>
    </w:p>
    <w:p w14:paraId="7FE0D0F4" w14:textId="6407ED83" w:rsidR="001D2F52" w:rsidRDefault="00000000" w:rsidP="00F54E88">
      <w:pPr>
        <w:pStyle w:val="Prrafodelista"/>
        <w:numPr>
          <w:ilvl w:val="0"/>
          <w:numId w:val="16"/>
        </w:numPr>
        <w:spacing w:line="360" w:lineRule="auto"/>
      </w:pPr>
      <w:hyperlink r:id="rId67" w:history="1">
        <w:r w:rsidR="001D2F52" w:rsidRPr="00812AE9">
          <w:rPr>
            <w:rStyle w:val="Hipervnculo"/>
          </w:rPr>
          <w:t>https://www.kaspersky.es/blog/blackhat-jeep-cherokee-hack-explained/6552/</w:t>
        </w:r>
      </w:hyperlink>
    </w:p>
    <w:p w14:paraId="2C42C14C" w14:textId="79651291" w:rsidR="001D2F52" w:rsidRDefault="00000000" w:rsidP="00F54E88">
      <w:pPr>
        <w:pStyle w:val="Prrafodelista"/>
        <w:numPr>
          <w:ilvl w:val="0"/>
          <w:numId w:val="16"/>
        </w:numPr>
        <w:spacing w:line="360" w:lineRule="auto"/>
      </w:pPr>
      <w:hyperlink r:id="rId68" w:history="1">
        <w:r w:rsidR="001D2F52" w:rsidRPr="00812AE9">
          <w:rPr>
            <w:rStyle w:val="Hipervnculo"/>
          </w:rPr>
          <w:t>https://www.kaspersky.es/blog/blackhat-jeep-cherokee-hack-explained/6552/</w:t>
        </w:r>
      </w:hyperlink>
    </w:p>
    <w:p w14:paraId="3C124E4F" w14:textId="5948AD29" w:rsidR="001D2F52" w:rsidRDefault="00000000" w:rsidP="00F54E88">
      <w:pPr>
        <w:pStyle w:val="Prrafodelista"/>
        <w:numPr>
          <w:ilvl w:val="0"/>
          <w:numId w:val="16"/>
        </w:numPr>
        <w:spacing w:line="360" w:lineRule="auto"/>
      </w:pPr>
      <w:hyperlink r:id="rId69" w:history="1">
        <w:r w:rsidR="001D2F52" w:rsidRPr="00812AE9">
          <w:rPr>
            <w:rStyle w:val="Hipervnculo"/>
          </w:rPr>
          <w:t>https://www.amazon.es/Owlet-Smart-Vigilabeb%C3%A9s-card%C3%ADaco-ox%C3%ADgeno/dp/B08CY71MZM</w:t>
        </w:r>
      </w:hyperlink>
    </w:p>
    <w:p w14:paraId="0C9C1407" w14:textId="089FD49F" w:rsidR="001D2F52" w:rsidRDefault="00000000" w:rsidP="00F54E88">
      <w:pPr>
        <w:pStyle w:val="Prrafodelista"/>
        <w:numPr>
          <w:ilvl w:val="0"/>
          <w:numId w:val="16"/>
        </w:numPr>
        <w:spacing w:line="360" w:lineRule="auto"/>
      </w:pPr>
      <w:hyperlink r:id="rId70" w:history="1">
        <w:r w:rsidR="001D2F52" w:rsidRPr="00812AE9">
          <w:rPr>
            <w:rStyle w:val="Hipervnculo"/>
          </w:rPr>
          <w:t>http://lightweightcrypto.org/present/present_ches2007.pdf</w:t>
        </w:r>
      </w:hyperlink>
    </w:p>
    <w:p w14:paraId="734FA2C8" w14:textId="0D48D147" w:rsidR="001D2F52" w:rsidRDefault="00000000" w:rsidP="00F54E88">
      <w:pPr>
        <w:pStyle w:val="Prrafodelista"/>
        <w:numPr>
          <w:ilvl w:val="0"/>
          <w:numId w:val="16"/>
        </w:numPr>
        <w:spacing w:line="360" w:lineRule="auto"/>
      </w:pPr>
      <w:hyperlink r:id="rId71" w:history="1">
        <w:r w:rsidR="001D2F52" w:rsidRPr="00812AE9">
          <w:rPr>
            <w:rStyle w:val="Hipervnculo"/>
          </w:rPr>
          <w:t>https://en.wikipedia.org/wiki/Simon_%28cipher%29</w:t>
        </w:r>
      </w:hyperlink>
    </w:p>
    <w:p w14:paraId="7ABCA9A6" w14:textId="4FEACC23" w:rsidR="001D2F52" w:rsidRDefault="00000000" w:rsidP="00F54E88">
      <w:pPr>
        <w:pStyle w:val="Prrafodelista"/>
        <w:numPr>
          <w:ilvl w:val="0"/>
          <w:numId w:val="16"/>
        </w:numPr>
        <w:spacing w:line="360" w:lineRule="auto"/>
      </w:pPr>
      <w:hyperlink r:id="rId72" w:history="1">
        <w:r w:rsidR="00F54E88" w:rsidRPr="00812AE9">
          <w:rPr>
            <w:rStyle w:val="Hipervnculo"/>
          </w:rPr>
          <w:t>https://en.wikipedia.org/wiki/Speck_%28cipher%29</w:t>
        </w:r>
      </w:hyperlink>
    </w:p>
    <w:p w14:paraId="5A712C24" w14:textId="08FC15E0" w:rsidR="00F54E88" w:rsidRDefault="00000000" w:rsidP="00F54E88">
      <w:pPr>
        <w:pStyle w:val="Prrafodelista"/>
        <w:numPr>
          <w:ilvl w:val="0"/>
          <w:numId w:val="16"/>
        </w:numPr>
        <w:spacing w:line="360" w:lineRule="auto"/>
      </w:pPr>
      <w:hyperlink r:id="rId73" w:history="1">
        <w:r w:rsidR="00F54E88" w:rsidRPr="00812AE9">
          <w:rPr>
            <w:rStyle w:val="Hipervnculo"/>
          </w:rPr>
          <w:t>https://sites.google.com/site/photonhashfunction/design</w:t>
        </w:r>
      </w:hyperlink>
    </w:p>
    <w:p w14:paraId="6FE774C2" w14:textId="7B90F519" w:rsidR="00F54E88" w:rsidRDefault="00000000" w:rsidP="00F54E88">
      <w:pPr>
        <w:pStyle w:val="Prrafodelista"/>
        <w:numPr>
          <w:ilvl w:val="0"/>
          <w:numId w:val="16"/>
        </w:numPr>
        <w:spacing w:line="360" w:lineRule="auto"/>
      </w:pPr>
      <w:hyperlink r:id="rId74" w:history="1">
        <w:r w:rsidR="00F54E88" w:rsidRPr="00812AE9">
          <w:rPr>
            <w:rStyle w:val="Hipervnculo"/>
          </w:rPr>
          <w:t>https://sites.google.com/site/photonhashfunction/design</w:t>
        </w:r>
      </w:hyperlink>
    </w:p>
    <w:p w14:paraId="38DE258E" w14:textId="39FB13A4" w:rsidR="00F54E88" w:rsidRDefault="00000000" w:rsidP="00F54E88">
      <w:pPr>
        <w:pStyle w:val="Prrafodelista"/>
        <w:numPr>
          <w:ilvl w:val="0"/>
          <w:numId w:val="16"/>
        </w:numPr>
        <w:spacing w:line="360" w:lineRule="auto"/>
      </w:pPr>
      <w:hyperlink r:id="rId75" w:history="1">
        <w:r w:rsidR="00F54E88" w:rsidRPr="00812AE9">
          <w:rPr>
            <w:rStyle w:val="Hipervnculo"/>
          </w:rPr>
          <w:t>https://en.wikipedia.org/wiki/Trivium_%28cipher%29</w:t>
        </w:r>
      </w:hyperlink>
    </w:p>
    <w:p w14:paraId="702D426F" w14:textId="14861048" w:rsidR="00F54E88" w:rsidRDefault="00000000" w:rsidP="00F54E88">
      <w:pPr>
        <w:pStyle w:val="Prrafodelista"/>
        <w:numPr>
          <w:ilvl w:val="0"/>
          <w:numId w:val="16"/>
        </w:numPr>
        <w:spacing w:line="360" w:lineRule="auto"/>
      </w:pPr>
      <w:hyperlink r:id="rId76" w:history="1">
        <w:r w:rsidR="00F54E88" w:rsidRPr="00812AE9">
          <w:rPr>
            <w:rStyle w:val="Hipervnculo"/>
          </w:rPr>
          <w:t>https://tinycrypt.wordpress.com/2017/03/22/asmcodes-lightmac/</w:t>
        </w:r>
      </w:hyperlink>
    </w:p>
    <w:p w14:paraId="3C3AE0D8" w14:textId="77777777" w:rsidR="00F54E88" w:rsidRDefault="00F54E88" w:rsidP="00F54E88">
      <w:pPr>
        <w:spacing w:line="360" w:lineRule="auto"/>
      </w:pPr>
    </w:p>
    <w:p w14:paraId="0A510DCB" w14:textId="77777777" w:rsidR="00F54E88" w:rsidRPr="001D2F52" w:rsidRDefault="00F54E88" w:rsidP="00F54E88">
      <w:pPr>
        <w:pStyle w:val="Prrafodelista"/>
      </w:pPr>
    </w:p>
    <w:p w14:paraId="26D7576A" w14:textId="2E4143CB" w:rsidR="00BF5C7B" w:rsidRDefault="00BF5C7B" w:rsidP="00BF5C7B"/>
    <w:p w14:paraId="18D284C3" w14:textId="533AF7D1" w:rsidR="00BF5C7B" w:rsidRPr="00BF5C7B" w:rsidRDefault="00BF5C7B" w:rsidP="00BF5C7B">
      <w:pPr>
        <w:pStyle w:val="Ttulo2"/>
      </w:pPr>
    </w:p>
    <w:sectPr w:rsidR="00BF5C7B" w:rsidRPr="00BF5C7B" w:rsidSect="00A647DC">
      <w:pgSz w:w="11906" w:h="16838"/>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5" w:author="CARMEN TORRANO GIMENEZ" w:date="2022-08-07T08:08:00Z" w:initials="CTG">
    <w:p w14:paraId="106A02DC" w14:textId="77777777" w:rsidR="00D6207A" w:rsidRDefault="00D6207A" w:rsidP="00720EEC">
      <w:pPr>
        <w:pStyle w:val="Textocomentario"/>
      </w:pPr>
      <w:r>
        <w:rPr>
          <w:rStyle w:val="Refdecomentario"/>
        </w:rPr>
        <w:annotationRef/>
      </w:r>
      <w:r>
        <w:t xml:space="preserve">Empieza con minúscula? </w:t>
      </w:r>
    </w:p>
  </w:comment>
  <w:comment w:id="197" w:author="CARMEN TORRANO GIMENEZ" w:date="2022-08-07T08:09:00Z" w:initials="CTG">
    <w:p w14:paraId="70E8938D" w14:textId="77777777" w:rsidR="00DA47D1" w:rsidRDefault="00DA47D1" w:rsidP="00DB180A">
      <w:pPr>
        <w:pStyle w:val="Textocomentario"/>
      </w:pPr>
      <w:r>
        <w:rPr>
          <w:rStyle w:val="Refdecomentario"/>
        </w:rPr>
        <w:annotationRef/>
      </w:r>
      <w:r>
        <w:t xml:space="preserve">Nombrar la ausencia de herramientas criptográficas con algoritmos de cripto ligera </w:t>
      </w:r>
    </w:p>
  </w:comment>
  <w:comment w:id="218" w:author="CARMEN TORRANO GIMENEZ" w:date="2022-08-07T08:37:00Z" w:initials="CTG">
    <w:p w14:paraId="46AE0554" w14:textId="77777777" w:rsidR="00F76737" w:rsidRDefault="000E375A" w:rsidP="009322CF">
      <w:pPr>
        <w:pStyle w:val="Textocomentario"/>
      </w:pPr>
      <w:r>
        <w:rPr>
          <w:rStyle w:val="Refdecomentario"/>
        </w:rPr>
        <w:annotationRef/>
      </w:r>
      <w:r w:rsidR="00F76737">
        <w:t xml:space="preserve">Bien, me gusta cómo haces la motivación y cómo está escrito. Aunque lo explicas con más detalle más adelante, creo que estaría bien poner aquí algún párrafo que indique qué es la Criptografía Ligera, sus características, su relación con el mundo IoT, etc. Y puedes decir que se explica con más detalle en el apartado X.  </w:t>
      </w:r>
    </w:p>
  </w:comment>
  <w:comment w:id="242" w:author="CARMEN TORRANO GIMENEZ" w:date="2022-08-07T08:57:00Z" w:initials="CTG">
    <w:p w14:paraId="019F4805" w14:textId="39CF2D05" w:rsidR="00FF2E43" w:rsidRDefault="00FF2E43" w:rsidP="00D8049B">
      <w:pPr>
        <w:pStyle w:val="Textocomentario"/>
      </w:pPr>
      <w:r>
        <w:rPr>
          <w:rStyle w:val="Refdecomentario"/>
        </w:rPr>
        <w:annotationRef/>
      </w:r>
      <w:r>
        <w:t xml:space="preserve">Por qué en inglés y mayúsculas? Revisar que todo tenga el mismo formato </w:t>
      </w:r>
    </w:p>
  </w:comment>
  <w:comment w:id="251" w:author="CARMEN TORRANO GIMENEZ" w:date="2022-05-21T20:15:00Z" w:initials="CTG">
    <w:p w14:paraId="14EF86FF" w14:textId="5A59F8D8" w:rsidR="00C45B28" w:rsidRDefault="00C45B28" w:rsidP="003D728F">
      <w:pPr>
        <w:pStyle w:val="Textocomentario"/>
      </w:pPr>
      <w:r>
        <w:rPr>
          <w:rStyle w:val="Refdecomentario"/>
        </w:rPr>
        <w:annotationRef/>
      </w:r>
      <w:r>
        <w:t>cifrado</w:t>
      </w:r>
    </w:p>
  </w:comment>
  <w:comment w:id="256" w:author="CARMEN TORRANO GIMENEZ" w:date="2022-05-21T20:17:00Z" w:initials="CTG">
    <w:p w14:paraId="67703F03" w14:textId="77777777" w:rsidR="00881D47" w:rsidRDefault="00881D47" w:rsidP="00B11846">
      <w:pPr>
        <w:pStyle w:val="Textocomentario"/>
      </w:pPr>
      <w:r>
        <w:rPr>
          <w:rStyle w:val="Refdecomentario"/>
        </w:rPr>
        <w:annotationRef/>
      </w:r>
      <w:r>
        <w:t>Antes de hablar de los algoritmos de criptografía ligera tienes que decir que se han diseñado para resolver los problemas que has citado anteriormente. Y explicar por qué son útiles en esos ámbitos</w:t>
      </w:r>
    </w:p>
  </w:comment>
  <w:comment w:id="268" w:author="CARMEN TORRANO GIMENEZ" w:date="2022-08-07T09:04:00Z" w:initials="CTG">
    <w:p w14:paraId="68C59909" w14:textId="77777777" w:rsidR="00F76737" w:rsidRDefault="00F76737" w:rsidP="000924E3">
      <w:pPr>
        <w:pStyle w:val="Textocomentario"/>
      </w:pPr>
      <w:r>
        <w:rPr>
          <w:rStyle w:val="Refdecomentario"/>
        </w:rPr>
        <w:annotationRef/>
      </w:r>
      <w:r>
        <w:t>apartado</w:t>
      </w:r>
    </w:p>
  </w:comment>
  <w:comment w:id="274" w:author="CARMEN TORRANO GIMENEZ" w:date="2022-05-21T20:22:00Z" w:initials="CTG">
    <w:p w14:paraId="24C99821" w14:textId="05FBC852" w:rsidR="00881D47" w:rsidRDefault="00881D47" w:rsidP="00262483">
      <w:pPr>
        <w:pStyle w:val="Textocomentario"/>
      </w:pPr>
      <w:r>
        <w:rPr>
          <w:rStyle w:val="Refdecomentario"/>
        </w:rPr>
        <w:annotationRef/>
      </w:r>
      <w:r>
        <w:t>Importante que incluyas las rederencias en todo el documento</w:t>
      </w:r>
    </w:p>
  </w:comment>
  <w:comment w:id="279" w:author="CARMEN TORRANO GIMENEZ" w:date="2022-05-21T20:23:00Z" w:initials="CTG">
    <w:p w14:paraId="1E159D5D" w14:textId="77777777" w:rsidR="004B57A6" w:rsidRDefault="004B57A6" w:rsidP="00B7607C">
      <w:pPr>
        <w:pStyle w:val="Textocomentario"/>
      </w:pPr>
      <w:r>
        <w:rPr>
          <w:rStyle w:val="Refdecomentario"/>
        </w:rPr>
        <w:annotationRef/>
      </w:r>
      <w:r>
        <w:t>Es una traducción? No se suele usar este término</w:t>
      </w:r>
    </w:p>
  </w:comment>
  <w:comment w:id="284" w:author="CARMEN TORRANO GIMENEZ" w:date="2022-08-07T09:19:00Z" w:initials="CTG">
    <w:p w14:paraId="5A43270C" w14:textId="77777777" w:rsidR="00C24DFE" w:rsidRDefault="00C24DFE" w:rsidP="00D23198">
      <w:pPr>
        <w:pStyle w:val="Textocomentario"/>
      </w:pPr>
      <w:r>
        <w:rPr>
          <w:rStyle w:val="Refdecomentario"/>
        </w:rPr>
        <w:annotationRef/>
      </w:r>
      <w:r>
        <w:t>Definiría brevemente qué significa</w:t>
      </w:r>
    </w:p>
  </w:comment>
  <w:comment w:id="308" w:author="CARMEN TORRANO GIMENEZ" w:date="2022-08-07T09:24:00Z" w:initials="CTG">
    <w:p w14:paraId="7FD91E98" w14:textId="77777777" w:rsidR="00AC1130" w:rsidRDefault="00AC1130" w:rsidP="00EB4C9C">
      <w:pPr>
        <w:pStyle w:val="Textocomentario"/>
      </w:pPr>
      <w:r>
        <w:rPr>
          <w:rStyle w:val="Refdecomentario"/>
        </w:rPr>
        <w:annotationRef/>
      </w:r>
      <w:r>
        <w:t>Iniciaría el nombre con mayúsculas</w:t>
      </w:r>
    </w:p>
  </w:comment>
  <w:comment w:id="310" w:author="CARMEN TORRANO GIMENEZ" w:date="2022-08-07T10:32:00Z" w:initials="CTG">
    <w:p w14:paraId="2FBE0B89" w14:textId="77777777" w:rsidR="00754C0D" w:rsidRDefault="00754C0D" w:rsidP="00094153">
      <w:pPr>
        <w:pStyle w:val="Textocomentario"/>
      </w:pPr>
      <w:r>
        <w:rPr>
          <w:rStyle w:val="Refdecomentario"/>
        </w:rPr>
        <w:annotationRef/>
      </w:r>
      <w:r>
        <w:t>En realidad lo que se ofrece es una herramienta  con la implementación de los algoritmos</w:t>
      </w:r>
    </w:p>
  </w:comment>
  <w:comment w:id="314" w:author="CARMEN TORRANO GIMENEZ" w:date="2022-08-07T11:10:00Z" w:initials="CTG">
    <w:p w14:paraId="1B6F9D0D" w14:textId="77777777" w:rsidR="000F5D8C" w:rsidRDefault="000F5D8C" w:rsidP="00C84565">
      <w:pPr>
        <w:pStyle w:val="Textocomentario"/>
      </w:pPr>
      <w:r>
        <w:rPr>
          <w:rStyle w:val="Refdecomentario"/>
        </w:rPr>
        <w:annotationRef/>
      </w:r>
      <w:r>
        <w:t xml:space="preserve">Indicar cómo la has desarrollado, publicado, etc. </w:t>
      </w:r>
    </w:p>
  </w:comment>
  <w:comment w:id="319" w:author="CARMEN TORRANO GIMENEZ" w:date="2022-08-07T10:30:00Z" w:initials="CTG">
    <w:p w14:paraId="4755B59E" w14:textId="4FE72BAC" w:rsidR="00754C0D" w:rsidRDefault="00754C0D" w:rsidP="00513453">
      <w:pPr>
        <w:pStyle w:val="Textocomentario"/>
      </w:pPr>
      <w:r>
        <w:rPr>
          <w:rStyle w:val="Refdecomentario"/>
        </w:rPr>
        <w:annotationRef/>
      </w:r>
      <w:r>
        <w:t>Revisar la numeración de las referencias. Esta no se corresponde con la 18, no?</w:t>
      </w:r>
    </w:p>
  </w:comment>
  <w:comment w:id="320" w:author="CARMEN TORRANO GIMENEZ" w:date="2022-08-07T10:34:00Z" w:initials="CTG">
    <w:p w14:paraId="2789AB6D" w14:textId="77777777" w:rsidR="00754C0D" w:rsidRDefault="00754C0D" w:rsidP="00BD1A93">
      <w:pPr>
        <w:pStyle w:val="Textocomentario"/>
      </w:pPr>
      <w:r>
        <w:rPr>
          <w:rStyle w:val="Refdecomentario"/>
        </w:rPr>
        <w:annotationRef/>
      </w:r>
      <w:r>
        <w:t xml:space="preserve">Este proyecto contiene la implementación de estos algoritmos en Java? Es también una herramienta que permite usarlos? Qué diferencia tiene con tu herramienta? Habría que especificar cómo la usas y para qué </w:t>
      </w:r>
    </w:p>
  </w:comment>
  <w:comment w:id="328" w:author="CARMEN TORRANO GIMENEZ" w:date="2022-08-07T10:35:00Z" w:initials="CTG">
    <w:p w14:paraId="2C8F2B19" w14:textId="77777777" w:rsidR="00754C0D" w:rsidRDefault="00754C0D" w:rsidP="00D500CC">
      <w:pPr>
        <w:pStyle w:val="Textocomentario"/>
      </w:pPr>
      <w:r>
        <w:rPr>
          <w:rStyle w:val="Refdecomentario"/>
        </w:rPr>
        <w:annotationRef/>
      </w:r>
      <w:r>
        <w:t xml:space="preserve">En el apartado donde describes estos algoritmos, explicar las variantes </w:t>
      </w:r>
    </w:p>
  </w:comment>
  <w:comment w:id="416" w:author="CARMEN TORRANO GIMENEZ" w:date="2022-08-07T10:40:00Z" w:initials="CTG">
    <w:p w14:paraId="2C4A5A20" w14:textId="77777777" w:rsidR="00481EF7" w:rsidRDefault="00481EF7" w:rsidP="00D47CE3">
      <w:pPr>
        <w:pStyle w:val="Textocomentario"/>
      </w:pPr>
      <w:r>
        <w:rPr>
          <w:rStyle w:val="Refdecomentario"/>
        </w:rPr>
        <w:annotationRef/>
      </w:r>
      <w:r>
        <w:t>El fondo lo has elegido tú? Bastante colorido, pero si te gusta no hay problema ☺️ Veo que lo has puesto en inglés</w:t>
      </w:r>
    </w:p>
  </w:comment>
  <w:comment w:id="420" w:author="CARMEN TORRANO GIMENEZ" w:date="2022-08-07T10:43:00Z" w:initials="CTG">
    <w:p w14:paraId="689FA20A" w14:textId="77777777" w:rsidR="00481EF7" w:rsidRDefault="00481EF7" w:rsidP="00FA6DF9">
      <w:pPr>
        <w:pStyle w:val="Textocomentario"/>
      </w:pPr>
      <w:r>
        <w:rPr>
          <w:rStyle w:val="Refdecomentario"/>
        </w:rPr>
        <w:annotationRef/>
      </w:r>
      <w:r>
        <w:t xml:space="preserve">En qué formato está la salida? </w:t>
      </w:r>
    </w:p>
  </w:comment>
  <w:comment w:id="421" w:author="CARMEN TORRANO GIMENEZ" w:date="2022-08-07T10:44:00Z" w:initials="CTG">
    <w:p w14:paraId="2C4145BC" w14:textId="77777777" w:rsidR="00481EF7" w:rsidRDefault="00481EF7" w:rsidP="00BD7ECC">
      <w:pPr>
        <w:pStyle w:val="Textocomentario"/>
      </w:pPr>
      <w:r>
        <w:rPr>
          <w:rStyle w:val="Refdecomentario"/>
        </w:rPr>
        <w:annotationRef/>
      </w:r>
      <w:r>
        <w:t>Descifrar el texto anteriormente cifrado</w:t>
      </w:r>
    </w:p>
  </w:comment>
  <w:comment w:id="424" w:author="CARMEN TORRANO GIMENEZ" w:date="2022-08-07T10:45:00Z" w:initials="CTG">
    <w:p w14:paraId="3CAB85AE" w14:textId="77777777" w:rsidR="00481EF7" w:rsidRDefault="00481EF7" w:rsidP="00850B17">
      <w:pPr>
        <w:pStyle w:val="Textocomentario"/>
      </w:pPr>
      <w:r>
        <w:rPr>
          <w:rStyle w:val="Refdecomentario"/>
        </w:rPr>
        <w:annotationRef/>
      </w:r>
      <w:r>
        <w:t>variantes</w:t>
      </w:r>
    </w:p>
  </w:comment>
  <w:comment w:id="427" w:author="CARMEN TORRANO GIMENEZ" w:date="2022-08-07T10:45:00Z" w:initials="CTG">
    <w:p w14:paraId="1D36D613" w14:textId="77777777" w:rsidR="009E7BB8" w:rsidRDefault="009E7BB8" w:rsidP="006C5B1C">
      <w:pPr>
        <w:pStyle w:val="Textocomentario"/>
      </w:pPr>
      <w:r>
        <w:rPr>
          <w:rStyle w:val="Refdecomentario"/>
        </w:rPr>
        <w:annotationRef/>
      </w:r>
      <w:r>
        <w:t xml:space="preserve">En el apartado de arriba explicar las variantes y diferencias de estos algoritmos. Todos venían implementados en el proyecto de Github que has encontrado? Venían ya implementados en Java? </w:t>
      </w:r>
    </w:p>
  </w:comment>
  <w:comment w:id="428" w:author="CARMEN TORRANO GIMENEZ" w:date="2022-08-07T10:47:00Z" w:initials="CTG">
    <w:p w14:paraId="0679D45B" w14:textId="77777777" w:rsidR="009E7BB8" w:rsidRDefault="009E7BB8" w:rsidP="00167963">
      <w:pPr>
        <w:pStyle w:val="Textocomentario"/>
      </w:pPr>
      <w:r>
        <w:rPr>
          <w:rStyle w:val="Refdecomentario"/>
        </w:rPr>
        <w:annotationRef/>
      </w:r>
      <w:r>
        <w:t xml:space="preserve">Más que mostrar el funcionamiento, diría proporcionar una herramienta que implemente algoritmos de criptografía ligera </w:t>
      </w:r>
    </w:p>
  </w:comment>
  <w:comment w:id="432" w:author="CARMEN TORRANO GIMENEZ" w:date="2022-08-07T10:59:00Z" w:initials="CTG">
    <w:p w14:paraId="190D8307" w14:textId="77777777" w:rsidR="003160C1" w:rsidRDefault="003160C1" w:rsidP="00355207">
      <w:pPr>
        <w:pStyle w:val="Textocomentario"/>
      </w:pPr>
      <w:r>
        <w:rPr>
          <w:rStyle w:val="Refdecomentario"/>
        </w:rPr>
        <w:annotationRef/>
      </w:r>
      <w:r>
        <w:t xml:space="preserve">Recuerda que tienes que aportar el código. Por ejemplo en un anexo puedes mostrar el IDE, cómo importar el proyecto, etc. </w:t>
      </w:r>
    </w:p>
  </w:comment>
  <w:comment w:id="630" w:author="CARMEN TORRANO GIMENEZ" w:date="2022-08-07T11:01:00Z" w:initials="CTG">
    <w:p w14:paraId="1101F7C9" w14:textId="77777777" w:rsidR="008558A9" w:rsidRDefault="008558A9" w:rsidP="009F1C96">
      <w:pPr>
        <w:pStyle w:val="Textocomentario"/>
      </w:pPr>
      <w:r>
        <w:rPr>
          <w:rStyle w:val="Refdecomentario"/>
        </w:rPr>
        <w:annotationRef/>
      </w:r>
      <w:r>
        <w:t xml:space="preserve">En el apartado anterior podrías decir cómo el uso de esta herramienta, y la utilización de algoritmos de cripto ligera pueden ayudar a prevenir algunos de los ataques que has mencionado </w:t>
      </w:r>
    </w:p>
  </w:comment>
  <w:comment w:id="632" w:author="CARMEN TORRANO GIMENEZ" w:date="2022-08-07T11:02:00Z" w:initials="CTG">
    <w:p w14:paraId="5262A0E0" w14:textId="77777777" w:rsidR="0008371F" w:rsidRDefault="0008371F" w:rsidP="005326BC">
      <w:pPr>
        <w:pStyle w:val="Textocomentario"/>
      </w:pPr>
      <w:r>
        <w:rPr>
          <w:rStyle w:val="Refdecomentario"/>
        </w:rPr>
        <w:annotationRef/>
      </w:r>
      <w:r>
        <w:t xml:space="preserve">Esto no lo has mencionado, si tienes esta información sería interesante añadirlo al trabajo. Si no es así, quita esta frase </w:t>
      </w:r>
    </w:p>
  </w:comment>
  <w:comment w:id="633" w:author="CARMEN TORRANO GIMENEZ" w:date="2022-08-07T11:05:00Z" w:initials="CTG">
    <w:p w14:paraId="5F33C82C" w14:textId="77777777" w:rsidR="00F2585E" w:rsidRDefault="00F2585E" w:rsidP="00695C98">
      <w:pPr>
        <w:pStyle w:val="Textocomentario"/>
      </w:pPr>
      <w:r>
        <w:rPr>
          <w:rStyle w:val="Refdecomentario"/>
        </w:rPr>
        <w:annotationRef/>
      </w:r>
      <w:r>
        <w:t>responsabilidad</w:t>
      </w:r>
    </w:p>
  </w:comment>
  <w:comment w:id="638" w:author="CARMEN TORRANO GIMENEZ" w:date="2022-08-07T11:08:00Z" w:initials="CTG">
    <w:p w14:paraId="2DF89FA7" w14:textId="77777777" w:rsidR="00F2585E" w:rsidRDefault="00F2585E" w:rsidP="00444960">
      <w:pPr>
        <w:pStyle w:val="Textocomentario"/>
      </w:pPr>
      <w:r>
        <w:rPr>
          <w:rStyle w:val="Refdecomentario"/>
        </w:rPr>
        <w:annotationRef/>
      </w:r>
      <w:r>
        <w:t>Aunque estos puntos que indicas son interesantes, creo que no reflejan las conclusiones de tu trabajo. Lo enfocaría más a hablar de la herramienta que has construido, para qué sirve, por qué aporta valor, cómo puede evitar ataques en el mundo IoT...</w:t>
      </w:r>
    </w:p>
  </w:comment>
  <w:comment w:id="656" w:author="CARMEN TORRANO GIMENEZ" w:date="2022-08-07T10:35:00Z" w:initials="CTG">
    <w:p w14:paraId="3A14E6AF" w14:textId="77777777" w:rsidR="00F2585E" w:rsidRDefault="00480576" w:rsidP="00944AA1">
      <w:pPr>
        <w:pStyle w:val="Textocomentario"/>
      </w:pPr>
      <w:r>
        <w:rPr>
          <w:rStyle w:val="Refdecomentario"/>
        </w:rPr>
        <w:annotationRef/>
      </w:r>
      <w:r w:rsidR="00F2585E">
        <w:t xml:space="preserve">Recuerda también el resto de entregables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06A02DC" w15:done="0"/>
  <w15:commentEx w15:paraId="70E8938D" w15:done="0"/>
  <w15:commentEx w15:paraId="46AE0554" w15:done="0"/>
  <w15:commentEx w15:paraId="019F4805" w15:done="0"/>
  <w15:commentEx w15:paraId="14EF86FF" w15:done="1"/>
  <w15:commentEx w15:paraId="67703F03" w15:done="1"/>
  <w15:commentEx w15:paraId="68C59909" w15:done="0"/>
  <w15:commentEx w15:paraId="24C99821" w15:done="1"/>
  <w15:commentEx w15:paraId="1E159D5D" w15:done="1"/>
  <w15:commentEx w15:paraId="5A43270C" w15:done="0"/>
  <w15:commentEx w15:paraId="7FD91E98" w15:done="0"/>
  <w15:commentEx w15:paraId="2FBE0B89" w15:done="0"/>
  <w15:commentEx w15:paraId="1B6F9D0D" w15:done="0"/>
  <w15:commentEx w15:paraId="4755B59E" w15:done="0"/>
  <w15:commentEx w15:paraId="2789AB6D" w15:done="0"/>
  <w15:commentEx w15:paraId="2C8F2B19" w15:done="0"/>
  <w15:commentEx w15:paraId="2C4A5A20" w15:done="0"/>
  <w15:commentEx w15:paraId="689FA20A" w15:done="0"/>
  <w15:commentEx w15:paraId="2C4145BC" w15:done="0"/>
  <w15:commentEx w15:paraId="3CAB85AE" w15:done="0"/>
  <w15:commentEx w15:paraId="1D36D613" w15:done="0"/>
  <w15:commentEx w15:paraId="0679D45B" w15:done="0"/>
  <w15:commentEx w15:paraId="190D8307" w15:done="0"/>
  <w15:commentEx w15:paraId="1101F7C9" w15:done="0"/>
  <w15:commentEx w15:paraId="5262A0E0" w15:done="0"/>
  <w15:commentEx w15:paraId="5F33C82C" w15:done="0"/>
  <w15:commentEx w15:paraId="2DF89FA7" w15:done="0"/>
  <w15:commentEx w15:paraId="3A14E6A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9F164" w16cex:dateUtc="2022-08-07T06:08:00Z"/>
  <w16cex:commentExtensible w16cex:durableId="2699F1D4" w16cex:dateUtc="2022-08-07T06:09:00Z"/>
  <w16cex:commentExtensible w16cex:durableId="2699F83F" w16cex:dateUtc="2022-08-07T06:37:00Z"/>
  <w16cex:commentExtensible w16cex:durableId="2699FCF4" w16cex:dateUtc="2022-08-07T06:57:00Z"/>
  <w16cex:commentExtensible w16cex:durableId="2633C6F0" w16cex:dateUtc="2022-05-21T18:15:00Z"/>
  <w16cex:commentExtensible w16cex:durableId="2633C763" w16cex:dateUtc="2022-05-21T18:17:00Z"/>
  <w16cex:commentExtensible w16cex:durableId="2699FE86" w16cex:dateUtc="2022-08-07T07:04:00Z"/>
  <w16cex:commentExtensible w16cex:durableId="2633C876" w16cex:dateUtc="2022-05-21T18:22:00Z"/>
  <w16cex:commentExtensible w16cex:durableId="2633C8DC" w16cex:dateUtc="2022-05-21T18:23:00Z"/>
  <w16cex:commentExtensible w16cex:durableId="269A022C" w16cex:dateUtc="2022-08-07T07:19:00Z"/>
  <w16cex:commentExtensible w16cex:durableId="269A035E" w16cex:dateUtc="2022-08-07T07:24:00Z"/>
  <w16cex:commentExtensible w16cex:durableId="269A1333" w16cex:dateUtc="2022-08-07T08:32:00Z"/>
  <w16cex:commentExtensible w16cex:durableId="269A1C2B" w16cex:dateUtc="2022-08-07T09:10:00Z"/>
  <w16cex:commentExtensible w16cex:durableId="269A12C6" w16cex:dateUtc="2022-08-07T08:30:00Z"/>
  <w16cex:commentExtensible w16cex:durableId="269A13BC" w16cex:dateUtc="2022-08-07T08:34:00Z"/>
  <w16cex:commentExtensible w16cex:durableId="269A13EB" w16cex:dateUtc="2022-08-07T08:35:00Z"/>
  <w16cex:commentExtensible w16cex:durableId="269A1512" w16cex:dateUtc="2022-08-07T08:40:00Z"/>
  <w16cex:commentExtensible w16cex:durableId="269A15D6" w16cex:dateUtc="2022-08-07T08:43:00Z"/>
  <w16cex:commentExtensible w16cex:durableId="269A1615" w16cex:dateUtc="2022-08-07T08:44:00Z"/>
  <w16cex:commentExtensible w16cex:durableId="269A1631" w16cex:dateUtc="2022-08-07T08:45:00Z"/>
  <w16cex:commentExtensible w16cex:durableId="269A1667" w16cex:dateUtc="2022-08-07T08:45:00Z"/>
  <w16cex:commentExtensible w16cex:durableId="269A16BC" w16cex:dateUtc="2022-08-07T08:47:00Z"/>
  <w16cex:commentExtensible w16cex:durableId="269A1979" w16cex:dateUtc="2022-08-07T08:59:00Z"/>
  <w16cex:commentExtensible w16cex:durableId="269A19F5" w16cex:dateUtc="2022-08-07T09:01:00Z"/>
  <w16cex:commentExtensible w16cex:durableId="269A1A47" w16cex:dateUtc="2022-08-07T09:02:00Z"/>
  <w16cex:commentExtensible w16cex:durableId="269A1ADD" w16cex:dateUtc="2022-08-07T09:05:00Z"/>
  <w16cex:commentExtensible w16cex:durableId="269A1BA5" w16cex:dateUtc="2022-08-07T09:08:00Z"/>
  <w16cex:commentExtensible w16cex:durableId="269A140E" w16cex:dateUtc="2022-08-07T08: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06A02DC" w16cid:durableId="2699F164"/>
  <w16cid:commentId w16cid:paraId="70E8938D" w16cid:durableId="2699F1D4"/>
  <w16cid:commentId w16cid:paraId="46AE0554" w16cid:durableId="2699F83F"/>
  <w16cid:commentId w16cid:paraId="019F4805" w16cid:durableId="2699FCF4"/>
  <w16cid:commentId w16cid:paraId="14EF86FF" w16cid:durableId="2633C6F0"/>
  <w16cid:commentId w16cid:paraId="67703F03" w16cid:durableId="2633C763"/>
  <w16cid:commentId w16cid:paraId="68C59909" w16cid:durableId="2699FE86"/>
  <w16cid:commentId w16cid:paraId="24C99821" w16cid:durableId="2633C876"/>
  <w16cid:commentId w16cid:paraId="1E159D5D" w16cid:durableId="2633C8DC"/>
  <w16cid:commentId w16cid:paraId="5A43270C" w16cid:durableId="269A022C"/>
  <w16cid:commentId w16cid:paraId="7FD91E98" w16cid:durableId="269A035E"/>
  <w16cid:commentId w16cid:paraId="2FBE0B89" w16cid:durableId="269A1333"/>
  <w16cid:commentId w16cid:paraId="1B6F9D0D" w16cid:durableId="269A1C2B"/>
  <w16cid:commentId w16cid:paraId="4755B59E" w16cid:durableId="269A12C6"/>
  <w16cid:commentId w16cid:paraId="2789AB6D" w16cid:durableId="269A13BC"/>
  <w16cid:commentId w16cid:paraId="2C8F2B19" w16cid:durableId="269A13EB"/>
  <w16cid:commentId w16cid:paraId="2C4A5A20" w16cid:durableId="269A1512"/>
  <w16cid:commentId w16cid:paraId="689FA20A" w16cid:durableId="269A15D6"/>
  <w16cid:commentId w16cid:paraId="2C4145BC" w16cid:durableId="269A1615"/>
  <w16cid:commentId w16cid:paraId="3CAB85AE" w16cid:durableId="269A1631"/>
  <w16cid:commentId w16cid:paraId="1D36D613" w16cid:durableId="269A1667"/>
  <w16cid:commentId w16cid:paraId="0679D45B" w16cid:durableId="269A16BC"/>
  <w16cid:commentId w16cid:paraId="190D8307" w16cid:durableId="269A1979"/>
  <w16cid:commentId w16cid:paraId="1101F7C9" w16cid:durableId="269A19F5"/>
  <w16cid:commentId w16cid:paraId="5262A0E0" w16cid:durableId="269A1A47"/>
  <w16cid:commentId w16cid:paraId="5F33C82C" w16cid:durableId="269A1ADD"/>
  <w16cid:commentId w16cid:paraId="2DF89FA7" w16cid:durableId="269A1BA5"/>
  <w16cid:commentId w16cid:paraId="3A14E6AF" w16cid:durableId="269A14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F3BB3C" w14:textId="77777777" w:rsidR="00EC76EB" w:rsidRDefault="00EC76EB" w:rsidP="00C45B28">
      <w:pPr>
        <w:spacing w:after="0" w:line="240" w:lineRule="auto"/>
      </w:pPr>
      <w:r>
        <w:separator/>
      </w:r>
    </w:p>
  </w:endnote>
  <w:endnote w:type="continuationSeparator" w:id="0">
    <w:p w14:paraId="591D64DE" w14:textId="77777777" w:rsidR="00EC76EB" w:rsidRDefault="00EC76EB" w:rsidP="00C45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338E4" w14:textId="77777777" w:rsidR="00EC76EB" w:rsidRDefault="00EC76EB" w:rsidP="00C45B28">
      <w:pPr>
        <w:spacing w:after="0" w:line="240" w:lineRule="auto"/>
      </w:pPr>
      <w:r>
        <w:separator/>
      </w:r>
    </w:p>
  </w:footnote>
  <w:footnote w:type="continuationSeparator" w:id="0">
    <w:p w14:paraId="0934A2B6" w14:textId="77777777" w:rsidR="00EC76EB" w:rsidRDefault="00EC76EB" w:rsidP="00C45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04469"/>
    <w:multiLevelType w:val="hybridMultilevel"/>
    <w:tmpl w:val="D0782A28"/>
    <w:lvl w:ilvl="0" w:tplc="8B6EA6F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2736E48"/>
    <w:multiLevelType w:val="multilevel"/>
    <w:tmpl w:val="2EBC4E5A"/>
    <w:lvl w:ilvl="0">
      <w:start w:val="3"/>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 w15:restartNumberingAfterBreak="0">
    <w:nsid w:val="16C35C91"/>
    <w:multiLevelType w:val="hybridMultilevel"/>
    <w:tmpl w:val="F67CAFC6"/>
    <w:lvl w:ilvl="0" w:tplc="0C0A0003">
      <w:start w:val="1"/>
      <w:numFmt w:val="bullet"/>
      <w:lvlText w:val="o"/>
      <w:lvlJc w:val="left"/>
      <w:pPr>
        <w:ind w:left="2844" w:hanging="360"/>
      </w:pPr>
      <w:rPr>
        <w:rFonts w:ascii="Courier New" w:hAnsi="Courier New" w:cs="Courier New"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3" w15:restartNumberingAfterBreak="0">
    <w:nsid w:val="16F16062"/>
    <w:multiLevelType w:val="hybridMultilevel"/>
    <w:tmpl w:val="5C42E9EE"/>
    <w:lvl w:ilvl="0" w:tplc="0A6E6AD2">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706766F"/>
    <w:multiLevelType w:val="hybridMultilevel"/>
    <w:tmpl w:val="D75442B8"/>
    <w:lvl w:ilvl="0" w:tplc="14901CD8">
      <w:start w:val="1"/>
      <w:numFmt w:val="decimal"/>
      <w:lvlText w:val="%1."/>
      <w:lvlJc w:val="left"/>
      <w:pPr>
        <w:ind w:left="720" w:hanging="360"/>
      </w:pPr>
      <w:rPr>
        <w:rFonts w:ascii="Times New Roman" w:hAnsi="Times New Roman" w:cs="Times New Roman"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ACA749C"/>
    <w:multiLevelType w:val="hybridMultilevel"/>
    <w:tmpl w:val="A604839A"/>
    <w:lvl w:ilvl="0" w:tplc="DC24127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1D271A61"/>
    <w:multiLevelType w:val="hybridMultilevel"/>
    <w:tmpl w:val="6A4A2A42"/>
    <w:lvl w:ilvl="0" w:tplc="0C0A0003">
      <w:start w:val="1"/>
      <w:numFmt w:val="bullet"/>
      <w:lvlText w:val="o"/>
      <w:lvlJc w:val="left"/>
      <w:pPr>
        <w:ind w:left="2136" w:hanging="360"/>
      </w:pPr>
      <w:rPr>
        <w:rFonts w:ascii="Courier New" w:hAnsi="Courier New" w:cs="Courier New"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7" w15:restartNumberingAfterBreak="0">
    <w:nsid w:val="21BE1EB6"/>
    <w:multiLevelType w:val="hybridMultilevel"/>
    <w:tmpl w:val="DFFA21C0"/>
    <w:lvl w:ilvl="0" w:tplc="6358B06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0697B33"/>
    <w:multiLevelType w:val="multilevel"/>
    <w:tmpl w:val="B226E68C"/>
    <w:lvl w:ilvl="0">
      <w:start w:val="1"/>
      <w:numFmt w:val="decimal"/>
      <w:lvlText w:val="%1."/>
      <w:lvlJc w:val="left"/>
      <w:pPr>
        <w:ind w:left="720" w:hanging="360"/>
      </w:pPr>
      <w:rPr>
        <w:rFonts w:hint="default"/>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31EE2F34"/>
    <w:multiLevelType w:val="multilevel"/>
    <w:tmpl w:val="263E5CF6"/>
    <w:lvl w:ilvl="0">
      <w:start w:val="2"/>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3FA3CE6"/>
    <w:multiLevelType w:val="hybridMultilevel"/>
    <w:tmpl w:val="3470081C"/>
    <w:lvl w:ilvl="0" w:tplc="7F40207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4BE2855"/>
    <w:multiLevelType w:val="hybridMultilevel"/>
    <w:tmpl w:val="F796D7FE"/>
    <w:lvl w:ilvl="0" w:tplc="0C0A0003">
      <w:start w:val="1"/>
      <w:numFmt w:val="bullet"/>
      <w:lvlText w:val="o"/>
      <w:lvlJc w:val="left"/>
      <w:pPr>
        <w:ind w:left="2140" w:hanging="360"/>
      </w:pPr>
      <w:rPr>
        <w:rFonts w:ascii="Courier New" w:hAnsi="Courier New" w:cs="Courier New" w:hint="default"/>
      </w:rPr>
    </w:lvl>
    <w:lvl w:ilvl="1" w:tplc="0C0A0003" w:tentative="1">
      <w:start w:val="1"/>
      <w:numFmt w:val="bullet"/>
      <w:lvlText w:val="o"/>
      <w:lvlJc w:val="left"/>
      <w:pPr>
        <w:ind w:left="2860" w:hanging="360"/>
      </w:pPr>
      <w:rPr>
        <w:rFonts w:ascii="Courier New" w:hAnsi="Courier New" w:cs="Courier New" w:hint="default"/>
      </w:rPr>
    </w:lvl>
    <w:lvl w:ilvl="2" w:tplc="0C0A0005" w:tentative="1">
      <w:start w:val="1"/>
      <w:numFmt w:val="bullet"/>
      <w:lvlText w:val=""/>
      <w:lvlJc w:val="left"/>
      <w:pPr>
        <w:ind w:left="3580" w:hanging="360"/>
      </w:pPr>
      <w:rPr>
        <w:rFonts w:ascii="Wingdings" w:hAnsi="Wingdings" w:hint="default"/>
      </w:rPr>
    </w:lvl>
    <w:lvl w:ilvl="3" w:tplc="0C0A0001" w:tentative="1">
      <w:start w:val="1"/>
      <w:numFmt w:val="bullet"/>
      <w:lvlText w:val=""/>
      <w:lvlJc w:val="left"/>
      <w:pPr>
        <w:ind w:left="4300" w:hanging="360"/>
      </w:pPr>
      <w:rPr>
        <w:rFonts w:ascii="Symbol" w:hAnsi="Symbol" w:hint="default"/>
      </w:rPr>
    </w:lvl>
    <w:lvl w:ilvl="4" w:tplc="0C0A0003" w:tentative="1">
      <w:start w:val="1"/>
      <w:numFmt w:val="bullet"/>
      <w:lvlText w:val="o"/>
      <w:lvlJc w:val="left"/>
      <w:pPr>
        <w:ind w:left="5020" w:hanging="360"/>
      </w:pPr>
      <w:rPr>
        <w:rFonts w:ascii="Courier New" w:hAnsi="Courier New" w:cs="Courier New" w:hint="default"/>
      </w:rPr>
    </w:lvl>
    <w:lvl w:ilvl="5" w:tplc="0C0A0005" w:tentative="1">
      <w:start w:val="1"/>
      <w:numFmt w:val="bullet"/>
      <w:lvlText w:val=""/>
      <w:lvlJc w:val="left"/>
      <w:pPr>
        <w:ind w:left="5740" w:hanging="360"/>
      </w:pPr>
      <w:rPr>
        <w:rFonts w:ascii="Wingdings" w:hAnsi="Wingdings" w:hint="default"/>
      </w:rPr>
    </w:lvl>
    <w:lvl w:ilvl="6" w:tplc="0C0A0001" w:tentative="1">
      <w:start w:val="1"/>
      <w:numFmt w:val="bullet"/>
      <w:lvlText w:val=""/>
      <w:lvlJc w:val="left"/>
      <w:pPr>
        <w:ind w:left="6460" w:hanging="360"/>
      </w:pPr>
      <w:rPr>
        <w:rFonts w:ascii="Symbol" w:hAnsi="Symbol" w:hint="default"/>
      </w:rPr>
    </w:lvl>
    <w:lvl w:ilvl="7" w:tplc="0C0A0003" w:tentative="1">
      <w:start w:val="1"/>
      <w:numFmt w:val="bullet"/>
      <w:lvlText w:val="o"/>
      <w:lvlJc w:val="left"/>
      <w:pPr>
        <w:ind w:left="7180" w:hanging="360"/>
      </w:pPr>
      <w:rPr>
        <w:rFonts w:ascii="Courier New" w:hAnsi="Courier New" w:cs="Courier New" w:hint="default"/>
      </w:rPr>
    </w:lvl>
    <w:lvl w:ilvl="8" w:tplc="0C0A0005" w:tentative="1">
      <w:start w:val="1"/>
      <w:numFmt w:val="bullet"/>
      <w:lvlText w:val=""/>
      <w:lvlJc w:val="left"/>
      <w:pPr>
        <w:ind w:left="7900" w:hanging="360"/>
      </w:pPr>
      <w:rPr>
        <w:rFonts w:ascii="Wingdings" w:hAnsi="Wingdings" w:hint="default"/>
      </w:rPr>
    </w:lvl>
  </w:abstractNum>
  <w:abstractNum w:abstractNumId="12" w15:restartNumberingAfterBreak="0">
    <w:nsid w:val="35F66A9D"/>
    <w:multiLevelType w:val="hybridMultilevel"/>
    <w:tmpl w:val="8D9AB24C"/>
    <w:lvl w:ilvl="0" w:tplc="0C0A0001">
      <w:start w:val="1"/>
      <w:numFmt w:val="bullet"/>
      <w:lvlText w:val=""/>
      <w:lvlJc w:val="left"/>
      <w:pPr>
        <w:ind w:left="2140" w:hanging="360"/>
      </w:pPr>
      <w:rPr>
        <w:rFonts w:ascii="Symbol" w:hAnsi="Symbol" w:hint="default"/>
      </w:rPr>
    </w:lvl>
    <w:lvl w:ilvl="1" w:tplc="0C0A0003" w:tentative="1">
      <w:start w:val="1"/>
      <w:numFmt w:val="bullet"/>
      <w:lvlText w:val="o"/>
      <w:lvlJc w:val="left"/>
      <w:pPr>
        <w:ind w:left="2860" w:hanging="360"/>
      </w:pPr>
      <w:rPr>
        <w:rFonts w:ascii="Courier New" w:hAnsi="Courier New" w:cs="Courier New" w:hint="default"/>
      </w:rPr>
    </w:lvl>
    <w:lvl w:ilvl="2" w:tplc="0C0A0005" w:tentative="1">
      <w:start w:val="1"/>
      <w:numFmt w:val="bullet"/>
      <w:lvlText w:val=""/>
      <w:lvlJc w:val="left"/>
      <w:pPr>
        <w:ind w:left="3580" w:hanging="360"/>
      </w:pPr>
      <w:rPr>
        <w:rFonts w:ascii="Wingdings" w:hAnsi="Wingdings" w:hint="default"/>
      </w:rPr>
    </w:lvl>
    <w:lvl w:ilvl="3" w:tplc="0C0A0001" w:tentative="1">
      <w:start w:val="1"/>
      <w:numFmt w:val="bullet"/>
      <w:lvlText w:val=""/>
      <w:lvlJc w:val="left"/>
      <w:pPr>
        <w:ind w:left="4300" w:hanging="360"/>
      </w:pPr>
      <w:rPr>
        <w:rFonts w:ascii="Symbol" w:hAnsi="Symbol" w:hint="default"/>
      </w:rPr>
    </w:lvl>
    <w:lvl w:ilvl="4" w:tplc="0C0A0003" w:tentative="1">
      <w:start w:val="1"/>
      <w:numFmt w:val="bullet"/>
      <w:lvlText w:val="o"/>
      <w:lvlJc w:val="left"/>
      <w:pPr>
        <w:ind w:left="5020" w:hanging="360"/>
      </w:pPr>
      <w:rPr>
        <w:rFonts w:ascii="Courier New" w:hAnsi="Courier New" w:cs="Courier New" w:hint="default"/>
      </w:rPr>
    </w:lvl>
    <w:lvl w:ilvl="5" w:tplc="0C0A0005" w:tentative="1">
      <w:start w:val="1"/>
      <w:numFmt w:val="bullet"/>
      <w:lvlText w:val=""/>
      <w:lvlJc w:val="left"/>
      <w:pPr>
        <w:ind w:left="5740" w:hanging="360"/>
      </w:pPr>
      <w:rPr>
        <w:rFonts w:ascii="Wingdings" w:hAnsi="Wingdings" w:hint="default"/>
      </w:rPr>
    </w:lvl>
    <w:lvl w:ilvl="6" w:tplc="0C0A0001" w:tentative="1">
      <w:start w:val="1"/>
      <w:numFmt w:val="bullet"/>
      <w:lvlText w:val=""/>
      <w:lvlJc w:val="left"/>
      <w:pPr>
        <w:ind w:left="6460" w:hanging="360"/>
      </w:pPr>
      <w:rPr>
        <w:rFonts w:ascii="Symbol" w:hAnsi="Symbol" w:hint="default"/>
      </w:rPr>
    </w:lvl>
    <w:lvl w:ilvl="7" w:tplc="0C0A0003" w:tentative="1">
      <w:start w:val="1"/>
      <w:numFmt w:val="bullet"/>
      <w:lvlText w:val="o"/>
      <w:lvlJc w:val="left"/>
      <w:pPr>
        <w:ind w:left="7180" w:hanging="360"/>
      </w:pPr>
      <w:rPr>
        <w:rFonts w:ascii="Courier New" w:hAnsi="Courier New" w:cs="Courier New" w:hint="default"/>
      </w:rPr>
    </w:lvl>
    <w:lvl w:ilvl="8" w:tplc="0C0A0005" w:tentative="1">
      <w:start w:val="1"/>
      <w:numFmt w:val="bullet"/>
      <w:lvlText w:val=""/>
      <w:lvlJc w:val="left"/>
      <w:pPr>
        <w:ind w:left="7900" w:hanging="360"/>
      </w:pPr>
      <w:rPr>
        <w:rFonts w:ascii="Wingdings" w:hAnsi="Wingdings" w:hint="default"/>
      </w:rPr>
    </w:lvl>
  </w:abstractNum>
  <w:abstractNum w:abstractNumId="13" w15:restartNumberingAfterBreak="0">
    <w:nsid w:val="36C443ED"/>
    <w:multiLevelType w:val="hybridMultilevel"/>
    <w:tmpl w:val="48B01930"/>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4D3536C7"/>
    <w:multiLevelType w:val="hybridMultilevel"/>
    <w:tmpl w:val="6840DF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A5F297F"/>
    <w:multiLevelType w:val="hybridMultilevel"/>
    <w:tmpl w:val="276CDB02"/>
    <w:lvl w:ilvl="0" w:tplc="6A165556">
      <w:start w:val="1"/>
      <w:numFmt w:val="decimal"/>
      <w:lvlText w:val="%1."/>
      <w:lvlJc w:val="left"/>
      <w:pPr>
        <w:ind w:left="1068" w:hanging="360"/>
      </w:pPr>
      <w:rPr>
        <w:rFonts w:hint="default"/>
      </w:r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15:restartNumberingAfterBreak="0">
    <w:nsid w:val="5C2D7673"/>
    <w:multiLevelType w:val="hybridMultilevel"/>
    <w:tmpl w:val="F25EBE4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636" w:hanging="360"/>
      </w:pPr>
      <w:rPr>
        <w:rFonts w:ascii="Courier New" w:hAnsi="Courier New" w:cs="Courier New" w:hint="default"/>
      </w:rPr>
    </w:lvl>
    <w:lvl w:ilvl="2" w:tplc="262600B6">
      <w:numFmt w:val="bullet"/>
      <w:lvlText w:val="-"/>
      <w:lvlJc w:val="left"/>
      <w:pPr>
        <w:ind w:left="2160" w:hanging="360"/>
      </w:pPr>
      <w:rPr>
        <w:rFonts w:ascii="Times New Roman" w:eastAsiaTheme="minorHAnsi" w:hAnsi="Times New Roman"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DD61B68"/>
    <w:multiLevelType w:val="hybridMultilevel"/>
    <w:tmpl w:val="6C6C0440"/>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8" w15:restartNumberingAfterBreak="0">
    <w:nsid w:val="6DC2684B"/>
    <w:multiLevelType w:val="hybridMultilevel"/>
    <w:tmpl w:val="20968310"/>
    <w:lvl w:ilvl="0" w:tplc="DB9A25A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E323069"/>
    <w:multiLevelType w:val="multilevel"/>
    <w:tmpl w:val="EB884D9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7B53A36"/>
    <w:multiLevelType w:val="hybridMultilevel"/>
    <w:tmpl w:val="5B0077B4"/>
    <w:lvl w:ilvl="0" w:tplc="C706B8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E432F85"/>
    <w:multiLevelType w:val="multilevel"/>
    <w:tmpl w:val="5E52ED7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F302826"/>
    <w:multiLevelType w:val="hybridMultilevel"/>
    <w:tmpl w:val="DA7EA636"/>
    <w:lvl w:ilvl="0" w:tplc="0C0A0003">
      <w:start w:val="1"/>
      <w:numFmt w:val="bullet"/>
      <w:lvlText w:val="o"/>
      <w:lvlJc w:val="left"/>
      <w:pPr>
        <w:ind w:left="2150" w:hanging="360"/>
      </w:pPr>
      <w:rPr>
        <w:rFonts w:ascii="Courier New" w:hAnsi="Courier New" w:cs="Courier New" w:hint="default"/>
      </w:rPr>
    </w:lvl>
    <w:lvl w:ilvl="1" w:tplc="0C0A0003" w:tentative="1">
      <w:start w:val="1"/>
      <w:numFmt w:val="bullet"/>
      <w:lvlText w:val="o"/>
      <w:lvlJc w:val="left"/>
      <w:pPr>
        <w:ind w:left="2870" w:hanging="360"/>
      </w:pPr>
      <w:rPr>
        <w:rFonts w:ascii="Courier New" w:hAnsi="Courier New" w:cs="Courier New" w:hint="default"/>
      </w:rPr>
    </w:lvl>
    <w:lvl w:ilvl="2" w:tplc="0C0A0005" w:tentative="1">
      <w:start w:val="1"/>
      <w:numFmt w:val="bullet"/>
      <w:lvlText w:val=""/>
      <w:lvlJc w:val="left"/>
      <w:pPr>
        <w:ind w:left="3590" w:hanging="360"/>
      </w:pPr>
      <w:rPr>
        <w:rFonts w:ascii="Wingdings" w:hAnsi="Wingdings" w:hint="default"/>
      </w:rPr>
    </w:lvl>
    <w:lvl w:ilvl="3" w:tplc="0C0A0001" w:tentative="1">
      <w:start w:val="1"/>
      <w:numFmt w:val="bullet"/>
      <w:lvlText w:val=""/>
      <w:lvlJc w:val="left"/>
      <w:pPr>
        <w:ind w:left="4310" w:hanging="360"/>
      </w:pPr>
      <w:rPr>
        <w:rFonts w:ascii="Symbol" w:hAnsi="Symbol" w:hint="default"/>
      </w:rPr>
    </w:lvl>
    <w:lvl w:ilvl="4" w:tplc="0C0A0003" w:tentative="1">
      <w:start w:val="1"/>
      <w:numFmt w:val="bullet"/>
      <w:lvlText w:val="o"/>
      <w:lvlJc w:val="left"/>
      <w:pPr>
        <w:ind w:left="5030" w:hanging="360"/>
      </w:pPr>
      <w:rPr>
        <w:rFonts w:ascii="Courier New" w:hAnsi="Courier New" w:cs="Courier New" w:hint="default"/>
      </w:rPr>
    </w:lvl>
    <w:lvl w:ilvl="5" w:tplc="0C0A0005" w:tentative="1">
      <w:start w:val="1"/>
      <w:numFmt w:val="bullet"/>
      <w:lvlText w:val=""/>
      <w:lvlJc w:val="left"/>
      <w:pPr>
        <w:ind w:left="5750" w:hanging="360"/>
      </w:pPr>
      <w:rPr>
        <w:rFonts w:ascii="Wingdings" w:hAnsi="Wingdings" w:hint="default"/>
      </w:rPr>
    </w:lvl>
    <w:lvl w:ilvl="6" w:tplc="0C0A0001" w:tentative="1">
      <w:start w:val="1"/>
      <w:numFmt w:val="bullet"/>
      <w:lvlText w:val=""/>
      <w:lvlJc w:val="left"/>
      <w:pPr>
        <w:ind w:left="6470" w:hanging="360"/>
      </w:pPr>
      <w:rPr>
        <w:rFonts w:ascii="Symbol" w:hAnsi="Symbol" w:hint="default"/>
      </w:rPr>
    </w:lvl>
    <w:lvl w:ilvl="7" w:tplc="0C0A0003" w:tentative="1">
      <w:start w:val="1"/>
      <w:numFmt w:val="bullet"/>
      <w:lvlText w:val="o"/>
      <w:lvlJc w:val="left"/>
      <w:pPr>
        <w:ind w:left="7190" w:hanging="360"/>
      </w:pPr>
      <w:rPr>
        <w:rFonts w:ascii="Courier New" w:hAnsi="Courier New" w:cs="Courier New" w:hint="default"/>
      </w:rPr>
    </w:lvl>
    <w:lvl w:ilvl="8" w:tplc="0C0A0005" w:tentative="1">
      <w:start w:val="1"/>
      <w:numFmt w:val="bullet"/>
      <w:lvlText w:val=""/>
      <w:lvlJc w:val="left"/>
      <w:pPr>
        <w:ind w:left="7910" w:hanging="360"/>
      </w:pPr>
      <w:rPr>
        <w:rFonts w:ascii="Wingdings" w:hAnsi="Wingdings" w:hint="default"/>
      </w:rPr>
    </w:lvl>
  </w:abstractNum>
  <w:num w:numId="1" w16cid:durableId="2008747237">
    <w:abstractNumId w:val="16"/>
  </w:num>
  <w:num w:numId="2" w16cid:durableId="1246649124">
    <w:abstractNumId w:val="12"/>
  </w:num>
  <w:num w:numId="3" w16cid:durableId="1618483839">
    <w:abstractNumId w:val="11"/>
  </w:num>
  <w:num w:numId="4" w16cid:durableId="4593963">
    <w:abstractNumId w:val="13"/>
  </w:num>
  <w:num w:numId="5" w16cid:durableId="2067682568">
    <w:abstractNumId w:val="17"/>
  </w:num>
  <w:num w:numId="6" w16cid:durableId="754664014">
    <w:abstractNumId w:val="22"/>
  </w:num>
  <w:num w:numId="7" w16cid:durableId="330765850">
    <w:abstractNumId w:val="2"/>
  </w:num>
  <w:num w:numId="8" w16cid:durableId="680856173">
    <w:abstractNumId w:val="6"/>
  </w:num>
  <w:num w:numId="9" w16cid:durableId="592132435">
    <w:abstractNumId w:val="5"/>
  </w:num>
  <w:num w:numId="10" w16cid:durableId="1413165286">
    <w:abstractNumId w:val="7"/>
  </w:num>
  <w:num w:numId="11" w16cid:durableId="2057199858">
    <w:abstractNumId w:val="20"/>
  </w:num>
  <w:num w:numId="12" w16cid:durableId="1050416644">
    <w:abstractNumId w:val="10"/>
  </w:num>
  <w:num w:numId="13" w16cid:durableId="996500448">
    <w:abstractNumId w:val="19"/>
  </w:num>
  <w:num w:numId="14" w16cid:durableId="1843617450">
    <w:abstractNumId w:val="18"/>
  </w:num>
  <w:num w:numId="15" w16cid:durableId="289626711">
    <w:abstractNumId w:val="8"/>
  </w:num>
  <w:num w:numId="16" w16cid:durableId="1232035382">
    <w:abstractNumId w:val="4"/>
  </w:num>
  <w:num w:numId="17" w16cid:durableId="1540438218">
    <w:abstractNumId w:val="9"/>
  </w:num>
  <w:num w:numId="18" w16cid:durableId="905410778">
    <w:abstractNumId w:val="3"/>
  </w:num>
  <w:num w:numId="19" w16cid:durableId="1128819163">
    <w:abstractNumId w:val="0"/>
  </w:num>
  <w:num w:numId="20" w16cid:durableId="457067526">
    <w:abstractNumId w:val="1"/>
  </w:num>
  <w:num w:numId="21" w16cid:durableId="311099713">
    <w:abstractNumId w:val="14"/>
  </w:num>
  <w:num w:numId="22" w16cid:durableId="402719590">
    <w:abstractNumId w:val="21"/>
  </w:num>
  <w:num w:numId="23" w16cid:durableId="412581680">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sé Luis Caro Bozzino">
    <w15:presenceInfo w15:providerId="AD" w15:userId="S::jose.caro@babelgroup.com::9f08774a-9002-446e-9864-dfe477ee946c"/>
  </w15:person>
  <w15:person w15:author="CARMEN TORRANO GIMENEZ">
    <w15:presenceInfo w15:providerId="None" w15:userId="CARMEN TORRANO GIMEN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D2E"/>
    <w:rsid w:val="00015C39"/>
    <w:rsid w:val="000200EA"/>
    <w:rsid w:val="00041AC3"/>
    <w:rsid w:val="0008371F"/>
    <w:rsid w:val="000945B3"/>
    <w:rsid w:val="00094F0E"/>
    <w:rsid w:val="000A58F6"/>
    <w:rsid w:val="000C3380"/>
    <w:rsid w:val="000C5F7E"/>
    <w:rsid w:val="000E375A"/>
    <w:rsid w:val="000F16ED"/>
    <w:rsid w:val="000F5D8C"/>
    <w:rsid w:val="000F7112"/>
    <w:rsid w:val="00127359"/>
    <w:rsid w:val="0013429D"/>
    <w:rsid w:val="001606C8"/>
    <w:rsid w:val="001D2F52"/>
    <w:rsid w:val="001D6644"/>
    <w:rsid w:val="001D7067"/>
    <w:rsid w:val="001E1BEB"/>
    <w:rsid w:val="0021017C"/>
    <w:rsid w:val="00211E9B"/>
    <w:rsid w:val="0021546D"/>
    <w:rsid w:val="00232B57"/>
    <w:rsid w:val="002506EB"/>
    <w:rsid w:val="00253CFB"/>
    <w:rsid w:val="002608F2"/>
    <w:rsid w:val="00263E4F"/>
    <w:rsid w:val="002A5931"/>
    <w:rsid w:val="002B4F58"/>
    <w:rsid w:val="002B5D2F"/>
    <w:rsid w:val="002B7EC0"/>
    <w:rsid w:val="002E00CE"/>
    <w:rsid w:val="002E468B"/>
    <w:rsid w:val="003160C1"/>
    <w:rsid w:val="00321CD7"/>
    <w:rsid w:val="00357701"/>
    <w:rsid w:val="00363B1A"/>
    <w:rsid w:val="00384A79"/>
    <w:rsid w:val="003858BC"/>
    <w:rsid w:val="00387363"/>
    <w:rsid w:val="00391FAF"/>
    <w:rsid w:val="003968DC"/>
    <w:rsid w:val="003A3322"/>
    <w:rsid w:val="003D475E"/>
    <w:rsid w:val="003F44E6"/>
    <w:rsid w:val="00400303"/>
    <w:rsid w:val="00416F88"/>
    <w:rsid w:val="00455792"/>
    <w:rsid w:val="0045660C"/>
    <w:rsid w:val="004601D0"/>
    <w:rsid w:val="00480576"/>
    <w:rsid w:val="00481EF7"/>
    <w:rsid w:val="004B4CF1"/>
    <w:rsid w:val="004B56F5"/>
    <w:rsid w:val="004B57A6"/>
    <w:rsid w:val="00506660"/>
    <w:rsid w:val="005128F0"/>
    <w:rsid w:val="00515F08"/>
    <w:rsid w:val="00540FF3"/>
    <w:rsid w:val="0054734F"/>
    <w:rsid w:val="005521E6"/>
    <w:rsid w:val="005639A8"/>
    <w:rsid w:val="00575CD3"/>
    <w:rsid w:val="00596A1F"/>
    <w:rsid w:val="005C2171"/>
    <w:rsid w:val="005C2FE5"/>
    <w:rsid w:val="005D7D2C"/>
    <w:rsid w:val="005F06DE"/>
    <w:rsid w:val="005F1D48"/>
    <w:rsid w:val="006102FA"/>
    <w:rsid w:val="00610C34"/>
    <w:rsid w:val="0061203F"/>
    <w:rsid w:val="00631AEA"/>
    <w:rsid w:val="00654E64"/>
    <w:rsid w:val="006A0DDD"/>
    <w:rsid w:val="006B2B64"/>
    <w:rsid w:val="006E7AA1"/>
    <w:rsid w:val="006F0B68"/>
    <w:rsid w:val="006F702F"/>
    <w:rsid w:val="0071459B"/>
    <w:rsid w:val="007230CC"/>
    <w:rsid w:val="00723EB4"/>
    <w:rsid w:val="007272A1"/>
    <w:rsid w:val="007465F6"/>
    <w:rsid w:val="00754406"/>
    <w:rsid w:val="00754C0D"/>
    <w:rsid w:val="0075749D"/>
    <w:rsid w:val="00757D2E"/>
    <w:rsid w:val="00772629"/>
    <w:rsid w:val="00792E25"/>
    <w:rsid w:val="007A79E3"/>
    <w:rsid w:val="007B0818"/>
    <w:rsid w:val="007B14E1"/>
    <w:rsid w:val="007D2C8E"/>
    <w:rsid w:val="007E7A7D"/>
    <w:rsid w:val="00801538"/>
    <w:rsid w:val="00812CD5"/>
    <w:rsid w:val="008140CF"/>
    <w:rsid w:val="00817400"/>
    <w:rsid w:val="008360CB"/>
    <w:rsid w:val="00840101"/>
    <w:rsid w:val="00842DD6"/>
    <w:rsid w:val="008558A9"/>
    <w:rsid w:val="008710BA"/>
    <w:rsid w:val="00881D47"/>
    <w:rsid w:val="00886176"/>
    <w:rsid w:val="0089619E"/>
    <w:rsid w:val="008A0771"/>
    <w:rsid w:val="008B36D2"/>
    <w:rsid w:val="009013F2"/>
    <w:rsid w:val="00905883"/>
    <w:rsid w:val="00915164"/>
    <w:rsid w:val="0092713D"/>
    <w:rsid w:val="009461FB"/>
    <w:rsid w:val="0094658B"/>
    <w:rsid w:val="00955729"/>
    <w:rsid w:val="0096256F"/>
    <w:rsid w:val="009739A5"/>
    <w:rsid w:val="00973EC9"/>
    <w:rsid w:val="009803C8"/>
    <w:rsid w:val="009937DA"/>
    <w:rsid w:val="009B6707"/>
    <w:rsid w:val="009C1685"/>
    <w:rsid w:val="009C663A"/>
    <w:rsid w:val="009D4987"/>
    <w:rsid w:val="009E7BB8"/>
    <w:rsid w:val="00A0056D"/>
    <w:rsid w:val="00A04A2D"/>
    <w:rsid w:val="00A647DC"/>
    <w:rsid w:val="00A65C21"/>
    <w:rsid w:val="00A84B7C"/>
    <w:rsid w:val="00A86182"/>
    <w:rsid w:val="00A946E7"/>
    <w:rsid w:val="00AC1130"/>
    <w:rsid w:val="00B024D5"/>
    <w:rsid w:val="00B1178D"/>
    <w:rsid w:val="00B54F91"/>
    <w:rsid w:val="00B625C2"/>
    <w:rsid w:val="00B72DC2"/>
    <w:rsid w:val="00BD2575"/>
    <w:rsid w:val="00BE26DC"/>
    <w:rsid w:val="00BF5C7B"/>
    <w:rsid w:val="00C24DFE"/>
    <w:rsid w:val="00C26991"/>
    <w:rsid w:val="00C45B28"/>
    <w:rsid w:val="00C77816"/>
    <w:rsid w:val="00CA5297"/>
    <w:rsid w:val="00CC5332"/>
    <w:rsid w:val="00D048BA"/>
    <w:rsid w:val="00D1728D"/>
    <w:rsid w:val="00D3725C"/>
    <w:rsid w:val="00D374E1"/>
    <w:rsid w:val="00D41D03"/>
    <w:rsid w:val="00D43F0E"/>
    <w:rsid w:val="00D54515"/>
    <w:rsid w:val="00D6207A"/>
    <w:rsid w:val="00D92737"/>
    <w:rsid w:val="00DA47D1"/>
    <w:rsid w:val="00DC5E10"/>
    <w:rsid w:val="00DE3692"/>
    <w:rsid w:val="00DE46E6"/>
    <w:rsid w:val="00DF1122"/>
    <w:rsid w:val="00E23E92"/>
    <w:rsid w:val="00E33478"/>
    <w:rsid w:val="00E85EE7"/>
    <w:rsid w:val="00EA7E4D"/>
    <w:rsid w:val="00EC5175"/>
    <w:rsid w:val="00EC76EB"/>
    <w:rsid w:val="00ED489F"/>
    <w:rsid w:val="00ED5385"/>
    <w:rsid w:val="00F01C18"/>
    <w:rsid w:val="00F107E0"/>
    <w:rsid w:val="00F1384B"/>
    <w:rsid w:val="00F2585E"/>
    <w:rsid w:val="00F54E88"/>
    <w:rsid w:val="00F76737"/>
    <w:rsid w:val="00F919F2"/>
    <w:rsid w:val="00FB1935"/>
    <w:rsid w:val="00FC790F"/>
    <w:rsid w:val="00FF2E43"/>
    <w:rsid w:val="00FF5CD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6B1B98"/>
  <w15:chartTrackingRefBased/>
  <w15:docId w15:val="{A5148420-629F-41A5-8A03-CD32855D0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57D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574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F7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7D2E"/>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71459B"/>
    <w:pPr>
      <w:ind w:left="720"/>
      <w:contextualSpacing/>
    </w:pPr>
  </w:style>
  <w:style w:type="character" w:customStyle="1" w:styleId="Ttulo2Car">
    <w:name w:val="Título 2 Car"/>
    <w:basedOn w:val="Fuentedeprrafopredeter"/>
    <w:link w:val="Ttulo2"/>
    <w:uiPriority w:val="9"/>
    <w:rsid w:val="0075749D"/>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2A5931"/>
    <w:pPr>
      <w:spacing w:after="200" w:line="240" w:lineRule="auto"/>
    </w:pPr>
    <w:rPr>
      <w:i/>
      <w:iCs/>
      <w:color w:val="44546A" w:themeColor="text2"/>
      <w:sz w:val="18"/>
      <w:szCs w:val="18"/>
    </w:rPr>
  </w:style>
  <w:style w:type="table" w:styleId="Tablaconcuadrcula">
    <w:name w:val="Table Grid"/>
    <w:basedOn w:val="Tablanormal"/>
    <w:uiPriority w:val="39"/>
    <w:rsid w:val="006102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A647D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647DC"/>
    <w:rPr>
      <w:rFonts w:eastAsiaTheme="minorEastAsia"/>
      <w:lang w:eastAsia="es-ES"/>
    </w:rPr>
  </w:style>
  <w:style w:type="paragraph" w:styleId="TtuloTDC">
    <w:name w:val="TOC Heading"/>
    <w:basedOn w:val="Ttulo1"/>
    <w:next w:val="Normal"/>
    <w:uiPriority w:val="39"/>
    <w:unhideWhenUsed/>
    <w:qFormat/>
    <w:rsid w:val="00A84B7C"/>
    <w:pPr>
      <w:outlineLvl w:val="9"/>
    </w:pPr>
    <w:rPr>
      <w:lang w:eastAsia="es-ES"/>
    </w:rPr>
  </w:style>
  <w:style w:type="paragraph" w:styleId="TDC1">
    <w:name w:val="toc 1"/>
    <w:basedOn w:val="Normal"/>
    <w:next w:val="Normal"/>
    <w:autoRedefine/>
    <w:uiPriority w:val="39"/>
    <w:unhideWhenUsed/>
    <w:rsid w:val="009C1685"/>
    <w:pPr>
      <w:tabs>
        <w:tab w:val="left" w:pos="440"/>
        <w:tab w:val="right" w:leader="dot" w:pos="8494"/>
      </w:tabs>
      <w:spacing w:after="100"/>
      <w:pPrChange w:id="0" w:author="José Luis Caro Bozzino" w:date="2022-08-07T13:45:00Z">
        <w:pPr>
          <w:spacing w:after="100" w:line="259" w:lineRule="auto"/>
        </w:pPr>
      </w:pPrChange>
    </w:pPr>
    <w:rPr>
      <w:rPrChange w:id="0" w:author="José Luis Caro Bozzino" w:date="2022-08-07T13:45:00Z">
        <w:rPr>
          <w:rFonts w:asciiTheme="minorHAnsi" w:eastAsiaTheme="minorHAnsi" w:hAnsiTheme="minorHAnsi" w:cstheme="minorBidi"/>
          <w:sz w:val="22"/>
          <w:szCs w:val="22"/>
          <w:lang w:val="es-ES" w:eastAsia="en-US" w:bidi="ar-SA"/>
        </w:rPr>
      </w:rPrChange>
    </w:rPr>
  </w:style>
  <w:style w:type="paragraph" w:styleId="TDC2">
    <w:name w:val="toc 2"/>
    <w:basedOn w:val="Normal"/>
    <w:next w:val="Normal"/>
    <w:autoRedefine/>
    <w:uiPriority w:val="39"/>
    <w:unhideWhenUsed/>
    <w:rsid w:val="009C1685"/>
    <w:pPr>
      <w:tabs>
        <w:tab w:val="left" w:pos="880"/>
        <w:tab w:val="right" w:leader="dot" w:pos="8494"/>
      </w:tabs>
      <w:spacing w:after="100"/>
      <w:ind w:left="220"/>
      <w:pPrChange w:id="1" w:author="José Luis Caro Bozzino" w:date="2022-08-07T13:46:00Z">
        <w:pPr>
          <w:spacing w:after="100" w:line="259" w:lineRule="auto"/>
          <w:ind w:left="220"/>
        </w:pPr>
      </w:pPrChange>
    </w:pPr>
    <w:rPr>
      <w:rPrChange w:id="1" w:author="José Luis Caro Bozzino" w:date="2022-08-07T13:46:00Z">
        <w:rPr>
          <w:rFonts w:asciiTheme="minorHAnsi" w:eastAsiaTheme="minorHAnsi" w:hAnsiTheme="minorHAnsi" w:cstheme="minorBidi"/>
          <w:sz w:val="22"/>
          <w:szCs w:val="22"/>
          <w:lang w:val="es-ES" w:eastAsia="en-US" w:bidi="ar-SA"/>
        </w:rPr>
      </w:rPrChange>
    </w:rPr>
  </w:style>
  <w:style w:type="character" w:styleId="Hipervnculo">
    <w:name w:val="Hyperlink"/>
    <w:basedOn w:val="Fuentedeprrafopredeter"/>
    <w:uiPriority w:val="99"/>
    <w:unhideWhenUsed/>
    <w:rsid w:val="00A84B7C"/>
    <w:rPr>
      <w:color w:val="0563C1" w:themeColor="hyperlink"/>
      <w:u w:val="single"/>
    </w:rPr>
  </w:style>
  <w:style w:type="character" w:customStyle="1" w:styleId="Ttulo3Car">
    <w:name w:val="Título 3 Car"/>
    <w:basedOn w:val="Fuentedeprrafopredeter"/>
    <w:link w:val="Ttulo3"/>
    <w:uiPriority w:val="9"/>
    <w:rsid w:val="006F702F"/>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6F702F"/>
    <w:pPr>
      <w:spacing w:after="100"/>
      <w:ind w:left="440"/>
    </w:pPr>
  </w:style>
  <w:style w:type="character" w:styleId="Refdecomentario">
    <w:name w:val="annotation reference"/>
    <w:basedOn w:val="Fuentedeprrafopredeter"/>
    <w:uiPriority w:val="99"/>
    <w:semiHidden/>
    <w:unhideWhenUsed/>
    <w:rsid w:val="009C663A"/>
    <w:rPr>
      <w:sz w:val="16"/>
      <w:szCs w:val="16"/>
    </w:rPr>
  </w:style>
  <w:style w:type="paragraph" w:styleId="Textocomentario">
    <w:name w:val="annotation text"/>
    <w:basedOn w:val="Normal"/>
    <w:link w:val="TextocomentarioCar"/>
    <w:uiPriority w:val="99"/>
    <w:unhideWhenUsed/>
    <w:rsid w:val="009C663A"/>
    <w:pPr>
      <w:spacing w:line="240" w:lineRule="auto"/>
    </w:pPr>
    <w:rPr>
      <w:sz w:val="20"/>
      <w:szCs w:val="20"/>
    </w:rPr>
  </w:style>
  <w:style w:type="character" w:customStyle="1" w:styleId="TextocomentarioCar">
    <w:name w:val="Texto comentario Car"/>
    <w:basedOn w:val="Fuentedeprrafopredeter"/>
    <w:link w:val="Textocomentario"/>
    <w:uiPriority w:val="99"/>
    <w:rsid w:val="009C663A"/>
    <w:rPr>
      <w:sz w:val="20"/>
      <w:szCs w:val="20"/>
    </w:rPr>
  </w:style>
  <w:style w:type="paragraph" w:styleId="Asuntodelcomentario">
    <w:name w:val="annotation subject"/>
    <w:basedOn w:val="Textocomentario"/>
    <w:next w:val="Textocomentario"/>
    <w:link w:val="AsuntodelcomentarioCar"/>
    <w:uiPriority w:val="99"/>
    <w:semiHidden/>
    <w:unhideWhenUsed/>
    <w:rsid w:val="009C663A"/>
    <w:rPr>
      <w:b/>
      <w:bCs/>
    </w:rPr>
  </w:style>
  <w:style w:type="character" w:customStyle="1" w:styleId="AsuntodelcomentarioCar">
    <w:name w:val="Asunto del comentario Car"/>
    <w:basedOn w:val="TextocomentarioCar"/>
    <w:link w:val="Asuntodelcomentario"/>
    <w:uiPriority w:val="99"/>
    <w:semiHidden/>
    <w:rsid w:val="009C663A"/>
    <w:rPr>
      <w:b/>
      <w:bCs/>
      <w:sz w:val="20"/>
      <w:szCs w:val="20"/>
    </w:rPr>
  </w:style>
  <w:style w:type="paragraph" w:styleId="Revisin">
    <w:name w:val="Revision"/>
    <w:hidden/>
    <w:uiPriority w:val="99"/>
    <w:semiHidden/>
    <w:rsid w:val="00C45B28"/>
    <w:pPr>
      <w:spacing w:after="0" w:line="240" w:lineRule="auto"/>
    </w:pPr>
  </w:style>
  <w:style w:type="character" w:styleId="Mencinsinresolver">
    <w:name w:val="Unresolved Mention"/>
    <w:basedOn w:val="Fuentedeprrafopredeter"/>
    <w:uiPriority w:val="99"/>
    <w:semiHidden/>
    <w:unhideWhenUsed/>
    <w:rsid w:val="00BF5C7B"/>
    <w:rPr>
      <w:color w:val="605E5C"/>
      <w:shd w:val="clear" w:color="auto" w:fill="E1DFDD"/>
    </w:rPr>
  </w:style>
  <w:style w:type="character" w:styleId="Hipervnculovisitado">
    <w:name w:val="FollowedHyperlink"/>
    <w:basedOn w:val="Fuentedeprrafopredeter"/>
    <w:uiPriority w:val="99"/>
    <w:semiHidden/>
    <w:unhideWhenUsed/>
    <w:rsid w:val="002506EB"/>
    <w:rPr>
      <w:color w:val="954F72" w:themeColor="followedHyperlink"/>
      <w:u w:val="single"/>
    </w:rPr>
  </w:style>
  <w:style w:type="paragraph" w:styleId="Encabezado">
    <w:name w:val="header"/>
    <w:basedOn w:val="Normal"/>
    <w:link w:val="EncabezadoCar"/>
    <w:uiPriority w:val="99"/>
    <w:unhideWhenUsed/>
    <w:rsid w:val="009C168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C1685"/>
  </w:style>
  <w:style w:type="paragraph" w:styleId="Piedepgina">
    <w:name w:val="footer"/>
    <w:basedOn w:val="Normal"/>
    <w:link w:val="PiedepginaCar"/>
    <w:uiPriority w:val="99"/>
    <w:unhideWhenUsed/>
    <w:rsid w:val="009C168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C16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svg"/><Relationship Id="rId42" Type="http://schemas.openxmlformats.org/officeDocument/2006/relationships/image" Target="media/image30.png"/><Relationship Id="rId47" Type="http://schemas.openxmlformats.org/officeDocument/2006/relationships/hyperlink" Target="https://owasp.org/www-project-internet-of-things/" TargetMode="External"/><Relationship Id="rId63" Type="http://schemas.openxmlformats.org/officeDocument/2006/relationships/hyperlink" Target="https://github.com/GaloisInc/saw-script" TargetMode="External"/><Relationship Id="rId68" Type="http://schemas.openxmlformats.org/officeDocument/2006/relationships/hyperlink" Target="https://www.kaspersky.es/blog/blackhat-jeep-cherokee-hack-explained/6552/" TargetMode="External"/><Relationship Id="rId16" Type="http://schemas.openxmlformats.org/officeDocument/2006/relationships/image" Target="media/image4.jpe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visionofhumanity.org/what-is-the-internet-of-things/" TargetMode="External"/><Relationship Id="rId53" Type="http://schemas.openxmlformats.org/officeDocument/2006/relationships/hyperlink" Target="https://en.wikipedia.org/wiki/Simon_(cipher)" TargetMode="External"/><Relationship Id="rId58" Type="http://schemas.openxmlformats.org/officeDocument/2006/relationships/hyperlink" Target="https://www.ecrypt.eu.org/stream/p3ciphers/trivium/trivium_p3.pdf" TargetMode="External"/><Relationship Id="rId66" Type="http://schemas.openxmlformats.org/officeDocument/2006/relationships/hyperlink" Target="https://news.softpedia.com/news/there-are-almost-half-of-million-iot-devices-infected-with-the-mirai-iot-malware-509432.shtml" TargetMode="External"/><Relationship Id="rId74" Type="http://schemas.openxmlformats.org/officeDocument/2006/relationships/hyperlink" Target="https://sites.google.com/site/photonhashfunction/design"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tinycrypt.wordpress.com/2017/03/22/asmcodes-lightmac/" TargetMode="Externa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justice.gov/usao-nj/pr/computer-hacker-who-launched-attacks-rutgers-university-ordered-pay-86m-restitution" TargetMode="External"/><Relationship Id="rId56" Type="http://schemas.openxmlformats.org/officeDocument/2006/relationships/hyperlink" Target="https://link.springer.com/article/10.1007/s00145-012-9125-6" TargetMode="External"/><Relationship Id="rId64" Type="http://schemas.openxmlformats.org/officeDocument/2006/relationships/hyperlink" Target="https://iotbusinessnews.com/2022/05/19/70343-state-of-iot-2022-number-of-connected-iot-devices-growing-18-to-14-4-billion-globally/" TargetMode="External"/><Relationship Id="rId69" Type="http://schemas.openxmlformats.org/officeDocument/2006/relationships/hyperlink" Target="https://www.amazon.es/Owlet-Smart-Vigilabeb%C3%A9s-card%C3%ADaco-ox%C3%ADgeno/dp/B08CY71MZM"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theregister.com/2016/10/13/possibly_worst_iot_security_failure_yet/" TargetMode="External"/><Relationship Id="rId72" Type="http://schemas.openxmlformats.org/officeDocument/2006/relationships/hyperlink" Target="https://en.wikipedia.org/wiki/Speck_%28cipher%29" TargetMode="Externa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techtarget.com/iotagenda/definition/Internet-of-Things-IoT" TargetMode="External"/><Relationship Id="rId59" Type="http://schemas.openxmlformats.org/officeDocument/2006/relationships/hyperlink" Target="https://www.ecrypt.eu.org/stream/p3ciphers/mickey/mickey_p3.pdf" TargetMode="External"/><Relationship Id="rId67" Type="http://schemas.openxmlformats.org/officeDocument/2006/relationships/hyperlink" Target="https://www.kaspersky.es/blog/blackhat-jeep-cherokee-hack-explained/6552/"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www.cryptopp.com/wiki/SPECK" TargetMode="External"/><Relationship Id="rId62" Type="http://schemas.openxmlformats.org/officeDocument/2006/relationships/hyperlink" Target="http://lightcipher2022.herokuapp.com/" TargetMode="External"/><Relationship Id="rId70" Type="http://schemas.openxmlformats.org/officeDocument/2006/relationships/hyperlink" Target="http://lightweightcrypto.org/present/present_ches2007.pdf" TargetMode="External"/><Relationship Id="rId75" Type="http://schemas.openxmlformats.org/officeDocument/2006/relationships/hyperlink" Target="https://en.wikipedia.org/wiki/Trivium_%28cipher%29"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cloudflare.com/es-es/learning/ddos/glossary/mirai-botnet/" TargetMode="External"/><Relationship Id="rId57" Type="http://schemas.openxmlformats.org/officeDocument/2006/relationships/hyperlink" Target="https://www.ecrypt.eu.org/stream/e2-grain.html" TargetMode="Externa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lightweightcrypto.org/present/present_ches2007.pdf" TargetMode="External"/><Relationship Id="rId60" Type="http://schemas.openxmlformats.org/officeDocument/2006/relationships/hyperlink" Target="https://mouha.be/chaskey/" TargetMode="External"/><Relationship Id="rId65" Type="http://schemas.openxmlformats.org/officeDocument/2006/relationships/hyperlink" Target="https://www.appsealing.com/owasp-iot-top-10/" TargetMode="External"/><Relationship Id="rId73" Type="http://schemas.openxmlformats.org/officeDocument/2006/relationships/hyperlink" Target="https://sites.google.com/site/photonhashfunction/design" TargetMode="External"/><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www.kaspersky.es/blog/blackhat-jeep-cherokee-hack-explained/6552/" TargetMode="External"/><Relationship Id="rId55" Type="http://schemas.openxmlformats.org/officeDocument/2006/relationships/hyperlink" Target="https://sites.google.com/site/photonhashfunction/design" TargetMode="External"/><Relationship Id="rId76" Type="http://schemas.openxmlformats.org/officeDocument/2006/relationships/hyperlink" Target="https://tinycrypt.wordpress.com/2017/03/22/asmcodes-lightmac/" TargetMode="External"/><Relationship Id="rId7" Type="http://schemas.openxmlformats.org/officeDocument/2006/relationships/footnotes" Target="footnotes.xml"/><Relationship Id="rId71" Type="http://schemas.openxmlformats.org/officeDocument/2006/relationships/hyperlink" Target="https://en.wikipedia.org/wiki/Simon_%28cipher%29" TargetMode="External"/><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Master en Ciberseguridad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B6BA83-9D05-4800-B7BA-F1BB9564B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38</Pages>
  <Words>7171</Words>
  <Characters>39445</Characters>
  <Application>Microsoft Office Word</Application>
  <DocSecurity>0</DocSecurity>
  <Lines>328</Lines>
  <Paragraphs>93</Paragraphs>
  <ScaleCrop>false</ScaleCrop>
  <HeadingPairs>
    <vt:vector size="2" baseType="variant">
      <vt:variant>
        <vt:lpstr>Título</vt:lpstr>
      </vt:variant>
      <vt:variant>
        <vt:i4>1</vt:i4>
      </vt:variant>
    </vt:vector>
  </HeadingPairs>
  <TitlesOfParts>
    <vt:vector size="1" baseType="lpstr">
      <vt:lpstr>cRIPTOGRAFÍA LIGERA APLICADA A IOT</vt:lpstr>
    </vt:vector>
  </TitlesOfParts>
  <Company>tfm</Company>
  <LinksUpToDate>false</LinksUpToDate>
  <CharactersWithSpaces>46523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cRIPTOGRAFÍA LIGERA APLICADA A IOT</dc:title>
  <dc:subject/>
  <dc:creator>José Luis Caro Bozzino</dc:creator>
  <cp:keywords/>
  <dc:description/>
  <cp:lastModifiedBy>José Luis Caro Bozzino</cp:lastModifiedBy>
  <cp:revision>4</cp:revision>
  <cp:lastPrinted>2022-07-23T17:12:00Z</cp:lastPrinted>
  <dcterms:created xsi:type="dcterms:W3CDTF">2022-08-07T11:46:00Z</dcterms:created>
  <dcterms:modified xsi:type="dcterms:W3CDTF">2022-08-07T11:56:00Z</dcterms:modified>
</cp:coreProperties>
</file>